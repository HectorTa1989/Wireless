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B44646E" w14:textId="77777777" w:rsidR="00DB20A9" w:rsidRDefault="00DB20A9"/>
    <w:sdt>
      <w:sdtPr>
        <w:id w:val="1178923239"/>
        <w:docPartObj>
          <w:docPartGallery w:val="Cover Pages"/>
          <w:docPartUnique/>
        </w:docPartObj>
      </w:sdtPr>
      <w:sdtEndPr/>
      <w:sdtContent>
        <w:p w14:paraId="09CDC6A7" w14:textId="77777777" w:rsidR="000A16A2" w:rsidRDefault="000A16A2">
          <w:r>
            <w:rPr>
              <w:noProof/>
            </w:rPr>
            <mc:AlternateContent>
              <mc:Choice Requires="wpg">
                <w:drawing>
                  <wp:anchor distT="0" distB="0" distL="114300" distR="114300" simplePos="0" relativeHeight="251662336" behindDoc="0" locked="0" layoutInCell="1" allowOverlap="1" wp14:anchorId="11D290BD" wp14:editId="560755C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群組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9074F5D" id="群組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">
                    <v:shape id="矩形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矩形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271EF08" wp14:editId="17EBF3E7">
                    <wp:simplePos x="0" y="0"/>
                    <wp:positionH relativeFrom="page">
                      <wp:align>center</wp:align>
                    </wp:positionH>
                    <mc:AlternateContent>
                      <mc:Choice Requires="wp14">
                        <wp:positionV relativeFrom="page">
                          <wp14:pctPosVOffset>81800</wp14:pctPosVOffset>
                        </wp:positionV>
                      </mc:Choice>
                      <mc:Fallback>
                        <wp:positionV relativeFrom="page">
                          <wp:posOffset>8746490</wp:posOffset>
                        </wp:positionV>
                      </mc:Fallback>
                    </mc:AlternateContent>
                    <wp:extent cx="7315200" cy="914400"/>
                    <wp:effectExtent l="0" t="0" r="0" b="8255"/>
                    <wp:wrapSquare wrapText="bothSides"/>
                    <wp:docPr id="152" name="文字方塊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作者"/>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3BEE7A4D" w14:textId="3798AD48" w:rsidR="00F47895" w:rsidRDefault="00F47895" w:rsidP="00673712">
                                    <w:pPr>
                                      <w:pStyle w:val="a4"/>
                                      <w:wordWrap w:val="0"/>
                                      <w:jc w:val="right"/>
                                      <w:rPr>
                                        <w:color w:val="595959" w:themeColor="text1" w:themeTint="A6"/>
                                        <w:sz w:val="28"/>
                                        <w:szCs w:val="28"/>
                                      </w:rPr>
                                    </w:pPr>
                                    <w:r>
                                      <w:rPr>
                                        <w:color w:val="595959" w:themeColor="text1" w:themeTint="A6"/>
                                        <w:sz w:val="28"/>
                                        <w:szCs w:val="28"/>
                                      </w:rPr>
                                      <w:t>Yintao Ling</w:t>
                                    </w:r>
                                  </w:p>
                                </w:sdtContent>
                              </w:sdt>
                              <w:p w14:paraId="46D6AFE4" w14:textId="773C76EC" w:rsidR="00F47895" w:rsidRDefault="00C54285">
                                <w:pPr>
                                  <w:pStyle w:val="a4"/>
                                  <w:jc w:val="right"/>
                                  <w:rPr>
                                    <w:color w:val="595959" w:themeColor="text1" w:themeTint="A6"/>
                                    <w:sz w:val="18"/>
                                    <w:szCs w:val="18"/>
                                  </w:rPr>
                                </w:pPr>
                                <w:sdt>
                                  <w:sdtPr>
                                    <w:rPr>
                                      <w:color w:val="595959" w:themeColor="text1" w:themeTint="A6"/>
                                      <w:sz w:val="18"/>
                                      <w:szCs w:val="18"/>
                                    </w:rPr>
                                    <w:alias w:val="電子郵件"/>
                                    <w:tag w:val="電子郵件"/>
                                    <w:id w:val="942260680"/>
                                    <w:dataBinding w:prefixMappings="xmlns:ns0='http://schemas.microsoft.com/office/2006/coverPageProps' " w:xpath="/ns0:CoverPageProperties[1]/ns0:CompanyEmail[1]" w:storeItemID="{55AF091B-3C7A-41E3-B477-F2FDAA23CFDA}"/>
                                    <w:text/>
                                  </w:sdtPr>
                                  <w:sdtEndPr/>
                                  <w:sdtContent>
                                    <w:r w:rsidR="00F47895">
                                      <w:rPr>
                                        <w:color w:val="595959" w:themeColor="text1" w:themeTint="A6"/>
                                        <w:sz w:val="18"/>
                                        <w:szCs w:val="18"/>
                                      </w:rPr>
                                      <w:t>yintao_ling@compalbn.com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271EF08" id="_x0000_t202" coordsize="21600,21600" o:spt="202" path="m,l,21600r21600,l21600,xe">
                    <v:stroke joinstyle="miter"/>
                    <v:path gradientshapeok="t" o:connecttype="rect"/>
                  </v:shapetype>
                  <v:shape id="文字方塊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" filled="f" stroked="f" strokeweight=".5pt">
                    <v:textbox inset="126pt,0,54pt,0">
                      <w:txbxContent>
                        <w:sdt>
                          <w:sdtPr>
                            <w:rPr>
                              <w:color w:val="595959" w:themeColor="text1" w:themeTint="A6"/>
                              <w:sz w:val="28"/>
                              <w:szCs w:val="28"/>
                            </w:rPr>
                            <w:alias w:val="作者"/>
                            <w:tag w:val=""/>
                            <w:id w:val="789243997"/>
                            <w:dataBinding w:prefixMappings="xmlns:ns0='http://purl.org/dc/elements/1.1/' xmlns:ns1='http://schemas.openxmlformats.org/package/2006/metadata/core-properties' " w:xpath="/ns1:coreProperties[1]/ns0:creator[1]" w:storeItemID="{6C3C8BC8-F283-45AE-878A-BAB7291924A1}"/>
                            <w:text/>
                          </w:sdtPr>
                          <w:sdtContent>
                            <w:p w14:paraId="3BEE7A4D" w14:textId="3798AD48" w:rsidR="00F47895" w:rsidRDefault="00F47895" w:rsidP="00673712">
                              <w:pPr>
                                <w:pStyle w:val="a4"/>
                                <w:wordWrap w:val="0"/>
                                <w:jc w:val="right"/>
                                <w:rPr>
                                  <w:color w:val="595959" w:themeColor="text1" w:themeTint="A6"/>
                                  <w:sz w:val="28"/>
                                  <w:szCs w:val="28"/>
                                </w:rPr>
                              </w:pPr>
                              <w:r>
                                <w:rPr>
                                  <w:color w:val="595959" w:themeColor="text1" w:themeTint="A6"/>
                                  <w:sz w:val="28"/>
                                  <w:szCs w:val="28"/>
                                </w:rPr>
                                <w:t>Yintao Ling</w:t>
                              </w:r>
                            </w:p>
                          </w:sdtContent>
                        </w:sdt>
                        <w:p w14:paraId="46D6AFE4" w14:textId="773C76EC" w:rsidR="00F47895" w:rsidRDefault="00F47895">
                          <w:pPr>
                            <w:pStyle w:val="a4"/>
                            <w:jc w:val="right"/>
                            <w:rPr>
                              <w:color w:val="595959" w:themeColor="text1" w:themeTint="A6"/>
                              <w:sz w:val="18"/>
                              <w:szCs w:val="18"/>
                            </w:rPr>
                          </w:pPr>
                          <w:sdt>
                            <w:sdtPr>
                              <w:rPr>
                                <w:color w:val="595959" w:themeColor="text1" w:themeTint="A6"/>
                                <w:sz w:val="18"/>
                                <w:szCs w:val="18"/>
                              </w:rPr>
                              <w:alias w:val="電子郵件"/>
                              <w:tag w:val="電子郵件"/>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yintao_ling@compalbn.com</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51F8B145" wp14:editId="4CB5816D">
                    <wp:simplePos x="0" y="0"/>
                    <wp:positionH relativeFrom="page">
                      <wp:align>center</wp:align>
                    </wp:positionH>
                    <mc:AlternateContent>
                      <mc:Choice Requires="wp14">
                        <wp:positionV relativeFrom="page">
                          <wp14:pctPosVOffset>70000</wp14:pctPosVOffset>
                        </wp:positionV>
                      </mc:Choice>
                      <mc:Fallback>
                        <wp:positionV relativeFrom="page">
                          <wp:posOffset>7484745</wp:posOffset>
                        </wp:positionV>
                      </mc:Fallback>
                    </mc:AlternateContent>
                    <wp:extent cx="7315200" cy="1009650"/>
                    <wp:effectExtent l="0" t="0" r="0" b="0"/>
                    <wp:wrapSquare wrapText="bothSides"/>
                    <wp:docPr id="153" name="文字方塊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192FD3" w14:textId="77777777" w:rsidR="00F47895" w:rsidRDefault="00F47895">
                                <w:pPr>
                                  <w:pStyle w:val="a4"/>
                                  <w:jc w:val="right"/>
                                  <w:rPr>
                                    <w:color w:val="5B9BD5" w:themeColor="accent1"/>
                                    <w:sz w:val="28"/>
                                    <w:szCs w:val="28"/>
                                  </w:rPr>
                                </w:pPr>
                                <w:r w:rsidRPr="00476E53">
                                  <w:rPr>
                                    <w:color w:val="5B9BD5" w:themeColor="accent1"/>
                                    <w:sz w:val="28"/>
                                    <w:szCs w:val="28"/>
                                  </w:rPr>
                                  <w:t>Abstract</w:t>
                                </w:r>
                              </w:p>
                              <w:sdt>
                                <w:sdtPr>
                                  <w:rPr>
                                    <w:color w:val="595959" w:themeColor="text1" w:themeTint="A6"/>
                                    <w:sz w:val="20"/>
                                    <w:szCs w:val="20"/>
                                  </w:rPr>
                                  <w:alias w:val="摘要"/>
                                  <w:tag w:val=""/>
                                  <w:id w:val="1375273687"/>
                                  <w:dataBinding w:prefixMappings="xmlns:ns0='http://schemas.microsoft.com/office/2006/coverPageProps' " w:xpath="/ns0:CoverPageProperties[1]/ns0:Abstract[1]" w:storeItemID="{55AF091B-3C7A-41E3-B477-F2FDAA23CFDA}"/>
                                  <w:text w:multiLine="1"/>
                                </w:sdtPr>
                                <w:sdtEndPr/>
                                <w:sdtContent>
                                  <w:p w14:paraId="0C4C88A6" w14:textId="65AB3EC8" w:rsidR="00F47895" w:rsidRDefault="00F47895" w:rsidP="007568BB">
                                    <w:pPr>
                                      <w:pStyle w:val="a4"/>
                                      <w:wordWrap w:val="0"/>
                                      <w:jc w:val="right"/>
                                      <w:rPr>
                                        <w:color w:val="595959" w:themeColor="text1" w:themeTint="A6"/>
                                        <w:sz w:val="20"/>
                                        <w:szCs w:val="20"/>
                                      </w:rPr>
                                    </w:pPr>
                                    <w:r>
                                      <w:rPr>
                                        <w:color w:val="595959" w:themeColor="text1" w:themeTint="A6"/>
                                        <w:sz w:val="20"/>
                                        <w:szCs w:val="20"/>
                                      </w:rPr>
                                      <w:t>The document show the technique about gateway for project – GW7557</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51F8B145" id="文字方塊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" filled="f" stroked="f" strokeweight=".5pt">
                    <v:textbox style="mso-fit-shape-to-text:t" inset="126pt,0,54pt,0">
                      <w:txbxContent>
                        <w:p w14:paraId="27192FD3" w14:textId="77777777" w:rsidR="00F47895" w:rsidRDefault="00F47895">
                          <w:pPr>
                            <w:pStyle w:val="a4"/>
                            <w:jc w:val="right"/>
                            <w:rPr>
                              <w:color w:val="5B9BD5" w:themeColor="accent1"/>
                              <w:sz w:val="28"/>
                              <w:szCs w:val="28"/>
                            </w:rPr>
                          </w:pPr>
                          <w:r w:rsidRPr="00476E53">
                            <w:rPr>
                              <w:color w:val="5B9BD5" w:themeColor="accent1"/>
                              <w:sz w:val="28"/>
                              <w:szCs w:val="28"/>
                            </w:rPr>
                            <w:t>Abstract</w:t>
                          </w:r>
                        </w:p>
                        <w:sdt>
                          <w:sdtPr>
                            <w:rPr>
                              <w:color w:val="595959" w:themeColor="text1" w:themeTint="A6"/>
                              <w:sz w:val="20"/>
                              <w:szCs w:val="20"/>
                            </w:rPr>
                            <w:alias w:val="摘要"/>
                            <w:tag w:val=""/>
                            <w:id w:val="1375273687"/>
                            <w:dataBinding w:prefixMappings="xmlns:ns0='http://schemas.microsoft.com/office/2006/coverPageProps' " w:xpath="/ns0:CoverPageProperties[1]/ns0:Abstract[1]" w:storeItemID="{55AF091B-3C7A-41E3-B477-F2FDAA23CFDA}"/>
                            <w:text w:multiLine="1"/>
                          </w:sdtPr>
                          <w:sdtContent>
                            <w:p w14:paraId="0C4C88A6" w14:textId="65AB3EC8" w:rsidR="00F47895" w:rsidRDefault="00F47895" w:rsidP="007568BB">
                              <w:pPr>
                                <w:pStyle w:val="a4"/>
                                <w:wordWrap w:val="0"/>
                                <w:jc w:val="right"/>
                                <w:rPr>
                                  <w:color w:val="595959" w:themeColor="text1" w:themeTint="A6"/>
                                  <w:sz w:val="20"/>
                                  <w:szCs w:val="20"/>
                                </w:rPr>
                              </w:pPr>
                              <w:r>
                                <w:rPr>
                                  <w:color w:val="595959" w:themeColor="text1" w:themeTint="A6"/>
                                  <w:sz w:val="20"/>
                                  <w:szCs w:val="20"/>
                                </w:rPr>
                                <w:t>The document show the technique about gateway for project – GW7557</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6A3318DF" wp14:editId="454E20E4">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文字方塊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7860F6" w14:textId="77777777" w:rsidR="00F47895" w:rsidRDefault="00F47895" w:rsidP="007568BB">
                                <w:pPr>
                                  <w:wordWrap w:val="0"/>
                                  <w:ind w:right="320"/>
                                  <w:jc w:val="right"/>
                                  <w:rPr>
                                    <w:color w:val="5B9BD5" w:themeColor="accent1"/>
                                    <w:sz w:val="64"/>
                                    <w:szCs w:val="64"/>
                                  </w:rPr>
                                </w:pPr>
                                <w:r>
                                  <w:rPr>
                                    <w:caps/>
                                    <w:color w:val="5B9BD5" w:themeColor="accent1"/>
                                    <w:sz w:val="64"/>
                                    <w:szCs w:val="64"/>
                                  </w:rPr>
                                  <w:t>Technique IntrO</w:t>
                                </w:r>
                              </w:p>
                              <w:sdt>
                                <w:sdtPr>
                                  <w:rPr>
                                    <w:color w:val="404040" w:themeColor="text1" w:themeTint="BF"/>
                                    <w:sz w:val="36"/>
                                    <w:szCs w:val="36"/>
                                  </w:rPr>
                                  <w:alias w:val="副標題"/>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442C7D6E" w14:textId="77777777" w:rsidR="00F47895" w:rsidRDefault="00F47895" w:rsidP="007568BB">
                                    <w:pPr>
                                      <w:wordWrap w:val="0"/>
                                      <w:jc w:val="right"/>
                                      <w:rPr>
                                        <w:smallCaps/>
                                        <w:color w:val="404040" w:themeColor="text1" w:themeTint="BF"/>
                                        <w:sz w:val="36"/>
                                        <w:szCs w:val="36"/>
                                      </w:rPr>
                                    </w:pPr>
                                    <w:r>
                                      <w:rPr>
                                        <w:color w:val="404040" w:themeColor="text1" w:themeTint="BF"/>
                                        <w:sz w:val="36"/>
                                        <w:szCs w:val="36"/>
                                      </w:rPr>
                                      <w:t>Software Technique Document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A3318DF" id="文字方塊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" filled="f" stroked="f" strokeweight=".5pt">
                    <v:textbox inset="126pt,0,54pt,0">
                      <w:txbxContent>
                        <w:p w14:paraId="2B7860F6" w14:textId="77777777" w:rsidR="00F47895" w:rsidRDefault="00F47895" w:rsidP="007568BB">
                          <w:pPr>
                            <w:wordWrap w:val="0"/>
                            <w:ind w:right="320"/>
                            <w:jc w:val="right"/>
                            <w:rPr>
                              <w:color w:val="5B9BD5" w:themeColor="accent1"/>
                              <w:sz w:val="64"/>
                              <w:szCs w:val="64"/>
                            </w:rPr>
                          </w:pPr>
                          <w:r>
                            <w:rPr>
                              <w:caps/>
                              <w:color w:val="5B9BD5" w:themeColor="accent1"/>
                              <w:sz w:val="64"/>
                              <w:szCs w:val="64"/>
                            </w:rPr>
                            <w:t>Technique IntrO</w:t>
                          </w:r>
                        </w:p>
                        <w:sdt>
                          <w:sdtPr>
                            <w:rPr>
                              <w:color w:val="404040" w:themeColor="text1" w:themeTint="BF"/>
                              <w:sz w:val="36"/>
                              <w:szCs w:val="36"/>
                            </w:rPr>
                            <w:alias w:val="副標題"/>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42C7D6E" w14:textId="77777777" w:rsidR="00F47895" w:rsidRDefault="00F47895" w:rsidP="007568BB">
                              <w:pPr>
                                <w:wordWrap w:val="0"/>
                                <w:jc w:val="right"/>
                                <w:rPr>
                                  <w:smallCaps/>
                                  <w:color w:val="404040" w:themeColor="text1" w:themeTint="BF"/>
                                  <w:sz w:val="36"/>
                                  <w:szCs w:val="36"/>
                                </w:rPr>
                              </w:pPr>
                              <w:r>
                                <w:rPr>
                                  <w:color w:val="404040" w:themeColor="text1" w:themeTint="BF"/>
                                  <w:sz w:val="36"/>
                                  <w:szCs w:val="36"/>
                                </w:rPr>
                                <w:t>Software Technique Document</w:t>
                              </w:r>
                            </w:p>
                          </w:sdtContent>
                        </w:sdt>
                      </w:txbxContent>
                    </v:textbox>
                    <w10:wrap type="square" anchorx="page" anchory="page"/>
                  </v:shape>
                </w:pict>
              </mc:Fallback>
            </mc:AlternateContent>
          </w:r>
        </w:p>
        <w:p w14:paraId="364A9D5B" w14:textId="77777777" w:rsidR="00673712" w:rsidRDefault="000A16A2">
          <w:pPr>
            <w:widowControl/>
          </w:pPr>
          <w:r>
            <w:br w:type="page"/>
          </w:r>
        </w:p>
      </w:sdtContent>
    </w:sdt>
    <w:p w14:paraId="678377BC" w14:textId="77777777" w:rsidR="000A16A2" w:rsidRDefault="00673712">
      <w:pPr>
        <w:widowControl/>
      </w:pPr>
      <w:r>
        <w:rPr>
          <w:rFonts w:hint="eastAsia"/>
        </w:rPr>
        <w:lastRenderedPageBreak/>
        <w:t>History</w:t>
      </w:r>
    </w:p>
    <w:tbl>
      <w:tblPr>
        <w:tblStyle w:val="a6"/>
        <w:tblW w:w="0" w:type="auto"/>
        <w:tblLook w:val="04A0" w:firstRow="1" w:lastRow="0" w:firstColumn="1" w:lastColumn="0" w:noHBand="0" w:noVBand="1"/>
      </w:tblPr>
      <w:tblGrid>
        <w:gridCol w:w="1129"/>
        <w:gridCol w:w="1701"/>
        <w:gridCol w:w="5466"/>
      </w:tblGrid>
      <w:tr w:rsidR="00673712" w14:paraId="689528BB" w14:textId="77777777" w:rsidTr="00673712">
        <w:tc>
          <w:tcPr>
            <w:tcW w:w="1129" w:type="dxa"/>
            <w:shd w:val="clear" w:color="auto" w:fill="2E74B5" w:themeFill="accent1" w:themeFillShade="BF"/>
          </w:tcPr>
          <w:p w14:paraId="399552AB" w14:textId="77777777" w:rsidR="00673712" w:rsidRDefault="00673712">
            <w:pPr>
              <w:widowControl/>
            </w:pPr>
            <w:r>
              <w:rPr>
                <w:rFonts w:hint="eastAsia"/>
              </w:rPr>
              <w:t>Version</w:t>
            </w:r>
          </w:p>
        </w:tc>
        <w:tc>
          <w:tcPr>
            <w:tcW w:w="1701" w:type="dxa"/>
            <w:shd w:val="clear" w:color="auto" w:fill="2E74B5" w:themeFill="accent1" w:themeFillShade="BF"/>
          </w:tcPr>
          <w:p w14:paraId="30914F20" w14:textId="77777777" w:rsidR="00673712" w:rsidRDefault="00673712">
            <w:pPr>
              <w:widowControl/>
            </w:pPr>
            <w:r>
              <w:rPr>
                <w:rFonts w:hint="eastAsia"/>
              </w:rPr>
              <w:t>Author</w:t>
            </w:r>
          </w:p>
        </w:tc>
        <w:tc>
          <w:tcPr>
            <w:tcW w:w="5466" w:type="dxa"/>
            <w:shd w:val="clear" w:color="auto" w:fill="2E74B5" w:themeFill="accent1" w:themeFillShade="BF"/>
          </w:tcPr>
          <w:p w14:paraId="519552C5" w14:textId="77777777" w:rsidR="00673712" w:rsidRDefault="00673712">
            <w:pPr>
              <w:widowControl/>
            </w:pPr>
            <w:r>
              <w:rPr>
                <w:rFonts w:hint="eastAsia"/>
              </w:rPr>
              <w:t>Release</w:t>
            </w:r>
          </w:p>
        </w:tc>
      </w:tr>
      <w:tr w:rsidR="00673712" w14:paraId="6B1C6248" w14:textId="77777777" w:rsidTr="00673712">
        <w:tc>
          <w:tcPr>
            <w:tcW w:w="1129" w:type="dxa"/>
          </w:tcPr>
          <w:p w14:paraId="3D486D9E" w14:textId="77777777" w:rsidR="00673712" w:rsidRDefault="00673712">
            <w:pPr>
              <w:widowControl/>
            </w:pPr>
            <w:r>
              <w:rPr>
                <w:rFonts w:hint="eastAsia"/>
              </w:rPr>
              <w:t>0.1</w:t>
            </w:r>
          </w:p>
        </w:tc>
        <w:tc>
          <w:tcPr>
            <w:tcW w:w="1701" w:type="dxa"/>
          </w:tcPr>
          <w:p w14:paraId="1EA21E84" w14:textId="77777777" w:rsidR="00673712" w:rsidRDefault="00673712">
            <w:pPr>
              <w:widowControl/>
            </w:pPr>
            <w:r>
              <w:rPr>
                <w:rFonts w:hint="eastAsia"/>
              </w:rPr>
              <w:t>Nelson Chung</w:t>
            </w:r>
          </w:p>
        </w:tc>
        <w:tc>
          <w:tcPr>
            <w:tcW w:w="5466" w:type="dxa"/>
          </w:tcPr>
          <w:p w14:paraId="4C7978CE" w14:textId="77777777" w:rsidR="00673712" w:rsidRDefault="00673712">
            <w:pPr>
              <w:widowControl/>
            </w:pPr>
            <w:r>
              <w:rPr>
                <w:rFonts w:hint="eastAsia"/>
              </w:rPr>
              <w:t>First release</w:t>
            </w:r>
          </w:p>
        </w:tc>
      </w:tr>
      <w:tr w:rsidR="001C31BB" w14:paraId="3D16A4B0" w14:textId="77777777" w:rsidTr="00673712">
        <w:tc>
          <w:tcPr>
            <w:tcW w:w="1129" w:type="dxa"/>
          </w:tcPr>
          <w:p w14:paraId="5372F947" w14:textId="28B8BDAB" w:rsidR="001C31BB" w:rsidRDefault="001C31BB">
            <w:pPr>
              <w:widowControl/>
            </w:pPr>
            <w:r>
              <w:rPr>
                <w:rFonts w:hint="eastAsia"/>
              </w:rPr>
              <w:t>0.2</w:t>
            </w:r>
          </w:p>
        </w:tc>
        <w:tc>
          <w:tcPr>
            <w:tcW w:w="1701" w:type="dxa"/>
          </w:tcPr>
          <w:p w14:paraId="7CD1E8AA" w14:textId="525118C5" w:rsidR="001C31BB" w:rsidRDefault="001C31BB">
            <w:pPr>
              <w:widowControl/>
            </w:pPr>
            <w:r>
              <w:rPr>
                <w:rFonts w:hint="eastAsia"/>
              </w:rPr>
              <w:t>Yintao Ling</w:t>
            </w:r>
          </w:p>
        </w:tc>
        <w:tc>
          <w:tcPr>
            <w:tcW w:w="5466" w:type="dxa"/>
          </w:tcPr>
          <w:p w14:paraId="1BD7B3BA" w14:textId="429FBCFB" w:rsidR="001C31BB" w:rsidRDefault="001C31BB" w:rsidP="006421D3">
            <w:pPr>
              <w:widowControl/>
            </w:pPr>
            <w:r>
              <w:rPr>
                <w:rFonts w:hint="eastAsia"/>
              </w:rPr>
              <w:t>Add chapter 1, 2, 3, 4</w:t>
            </w:r>
            <w:r w:rsidR="0028012E">
              <w:t>, 5</w:t>
            </w:r>
          </w:p>
        </w:tc>
      </w:tr>
      <w:tr w:rsidR="005100F8" w14:paraId="211004AB" w14:textId="77777777" w:rsidTr="00673712">
        <w:tc>
          <w:tcPr>
            <w:tcW w:w="1129" w:type="dxa"/>
          </w:tcPr>
          <w:p w14:paraId="0C9EAC56" w14:textId="6C822E98" w:rsidR="005100F8" w:rsidRDefault="005100F8">
            <w:pPr>
              <w:widowControl/>
            </w:pPr>
            <w:r>
              <w:rPr>
                <w:rFonts w:hint="eastAsia"/>
              </w:rPr>
              <w:t>0</w:t>
            </w:r>
            <w:r>
              <w:t>.3</w:t>
            </w:r>
          </w:p>
        </w:tc>
        <w:tc>
          <w:tcPr>
            <w:tcW w:w="1701" w:type="dxa"/>
          </w:tcPr>
          <w:p w14:paraId="3E462500" w14:textId="62B09992" w:rsidR="005100F8" w:rsidRDefault="005100F8">
            <w:pPr>
              <w:widowControl/>
            </w:pPr>
            <w:r>
              <w:rPr>
                <w:rFonts w:hint="eastAsia"/>
              </w:rPr>
              <w:t>Yintao Ling</w:t>
            </w:r>
          </w:p>
        </w:tc>
        <w:tc>
          <w:tcPr>
            <w:tcW w:w="5466" w:type="dxa"/>
          </w:tcPr>
          <w:p w14:paraId="24064EF6" w14:textId="010124A6" w:rsidR="005100F8" w:rsidRDefault="005100F8">
            <w:pPr>
              <w:widowControl/>
            </w:pPr>
            <w:r>
              <w:t>Complete c</w:t>
            </w:r>
            <w:r>
              <w:rPr>
                <w:rFonts w:hint="eastAsia"/>
              </w:rPr>
              <w:t xml:space="preserve">hapter </w:t>
            </w:r>
            <w:r>
              <w:t>1~5 from NTHU reference</w:t>
            </w:r>
          </w:p>
        </w:tc>
      </w:tr>
      <w:tr w:rsidR="00937242" w14:paraId="24222B1E" w14:textId="77777777" w:rsidTr="00673712">
        <w:tc>
          <w:tcPr>
            <w:tcW w:w="1129" w:type="dxa"/>
          </w:tcPr>
          <w:p w14:paraId="77F892CD" w14:textId="4E443E99" w:rsidR="00937242" w:rsidRDefault="00937242">
            <w:pPr>
              <w:widowControl/>
            </w:pPr>
            <w:r>
              <w:rPr>
                <w:rFonts w:hint="eastAsia"/>
              </w:rPr>
              <w:t>0.4</w:t>
            </w:r>
          </w:p>
        </w:tc>
        <w:tc>
          <w:tcPr>
            <w:tcW w:w="1701" w:type="dxa"/>
          </w:tcPr>
          <w:p w14:paraId="1624B950" w14:textId="6193BAB5" w:rsidR="00937242" w:rsidRDefault="00937242">
            <w:pPr>
              <w:widowControl/>
            </w:pPr>
            <w:r>
              <w:rPr>
                <w:rFonts w:hint="eastAsia"/>
              </w:rPr>
              <w:t>Yintao Ling</w:t>
            </w:r>
          </w:p>
        </w:tc>
        <w:tc>
          <w:tcPr>
            <w:tcW w:w="5466" w:type="dxa"/>
          </w:tcPr>
          <w:p w14:paraId="19E5E8D6" w14:textId="25AE08B0" w:rsidR="00937242" w:rsidRDefault="00937242">
            <w:pPr>
              <w:widowControl/>
            </w:pPr>
            <w:r>
              <w:rPr>
                <w:rFonts w:hint="eastAsia"/>
              </w:rPr>
              <w:t>A</w:t>
            </w:r>
            <w:r>
              <w:t>dd portions of chapter 6, 7, 8, 9</w:t>
            </w:r>
          </w:p>
        </w:tc>
      </w:tr>
    </w:tbl>
    <w:p w14:paraId="3AF35021" w14:textId="77777777" w:rsidR="00673712" w:rsidRDefault="00673712">
      <w:pPr>
        <w:widowControl/>
      </w:pPr>
    </w:p>
    <w:p w14:paraId="2355D217" w14:textId="77777777" w:rsidR="00673712" w:rsidRDefault="00673712">
      <w:pPr>
        <w:widowControl/>
      </w:pPr>
      <w:r>
        <w:br w:type="page"/>
      </w:r>
    </w:p>
    <w:sdt>
      <w:sdtPr>
        <w:rPr>
          <w:rFonts w:asciiTheme="minorHAnsi" w:eastAsiaTheme="minorEastAsia" w:hAnsiTheme="minorHAnsi" w:cstheme="minorBidi"/>
          <w:color w:val="auto"/>
          <w:kern w:val="2"/>
          <w:sz w:val="24"/>
          <w:szCs w:val="22"/>
          <w:lang w:val="zh-TW"/>
        </w:rPr>
        <w:id w:val="1880898105"/>
        <w:docPartObj>
          <w:docPartGallery w:val="Table of Contents"/>
          <w:docPartUnique/>
        </w:docPartObj>
      </w:sdtPr>
      <w:sdtEndPr>
        <w:rPr>
          <w:b/>
          <w:bCs/>
        </w:rPr>
      </w:sdtEndPr>
      <w:sdtContent>
        <w:p w14:paraId="2E697680" w14:textId="77777777" w:rsidR="00673712" w:rsidRDefault="00673712">
          <w:pPr>
            <w:pStyle w:val="a"/>
          </w:pPr>
          <w:r>
            <w:rPr>
              <w:lang w:val="zh-TW"/>
            </w:rPr>
            <w:t>內容</w:t>
          </w:r>
        </w:p>
        <w:p w14:paraId="4C4E6979" w14:textId="77777777" w:rsidR="001B6A4B" w:rsidRDefault="00673712">
          <w:pPr>
            <w:pStyle w:val="11"/>
            <w:tabs>
              <w:tab w:val="right" w:leader="dot" w:pos="8297"/>
            </w:tabs>
            <w:rPr>
              <w:noProof/>
            </w:rPr>
          </w:pPr>
          <w:r>
            <w:rPr>
              <w:b/>
              <w:bCs/>
              <w:lang w:val="zh-TW"/>
            </w:rPr>
            <w:fldChar w:fldCharType="begin"/>
          </w:r>
          <w:r>
            <w:rPr>
              <w:b/>
              <w:bCs/>
              <w:lang w:val="zh-TW"/>
            </w:rPr>
            <w:instrText xml:space="preserve"> TOC \o "1-3" \h \z \u </w:instrText>
          </w:r>
          <w:r>
            <w:rPr>
              <w:b/>
              <w:bCs/>
              <w:lang w:val="zh-TW"/>
            </w:rPr>
            <w:fldChar w:fldCharType="separate"/>
          </w:r>
          <w:hyperlink w:anchor="_Toc50621713" w:history="1">
            <w:r w:rsidR="001B6A4B" w:rsidRPr="00E87323">
              <w:rPr>
                <w:rStyle w:val="a7"/>
                <w:noProof/>
              </w:rPr>
              <w:t>Background</w:t>
            </w:r>
            <w:r w:rsidR="001B6A4B">
              <w:rPr>
                <w:noProof/>
                <w:webHidden/>
              </w:rPr>
              <w:tab/>
            </w:r>
            <w:r w:rsidR="001B6A4B">
              <w:rPr>
                <w:noProof/>
                <w:webHidden/>
              </w:rPr>
              <w:fldChar w:fldCharType="begin"/>
            </w:r>
            <w:r w:rsidR="001B6A4B">
              <w:rPr>
                <w:noProof/>
                <w:webHidden/>
              </w:rPr>
              <w:instrText xml:space="preserve"> PAGEREF _Toc50621713 \h </w:instrText>
            </w:r>
            <w:r w:rsidR="001B6A4B">
              <w:rPr>
                <w:noProof/>
                <w:webHidden/>
              </w:rPr>
            </w:r>
            <w:r w:rsidR="001B6A4B">
              <w:rPr>
                <w:noProof/>
                <w:webHidden/>
              </w:rPr>
              <w:fldChar w:fldCharType="separate"/>
            </w:r>
            <w:r w:rsidR="001B6A4B">
              <w:rPr>
                <w:noProof/>
                <w:webHidden/>
              </w:rPr>
              <w:t>4</w:t>
            </w:r>
            <w:r w:rsidR="001B6A4B">
              <w:rPr>
                <w:noProof/>
                <w:webHidden/>
              </w:rPr>
              <w:fldChar w:fldCharType="end"/>
            </w:r>
          </w:hyperlink>
        </w:p>
        <w:p w14:paraId="77313001" w14:textId="77777777" w:rsidR="001B6A4B" w:rsidRDefault="00C54285">
          <w:pPr>
            <w:pStyle w:val="11"/>
            <w:tabs>
              <w:tab w:val="right" w:leader="dot" w:pos="8297"/>
            </w:tabs>
            <w:rPr>
              <w:noProof/>
            </w:rPr>
          </w:pPr>
          <w:hyperlink w:anchor="_Toc50621714" w:history="1">
            <w:r w:rsidR="001B6A4B" w:rsidRPr="00E87323">
              <w:rPr>
                <w:rStyle w:val="a7"/>
                <w:noProof/>
              </w:rPr>
              <w:t>Technique</w:t>
            </w:r>
            <w:r w:rsidR="001B6A4B">
              <w:rPr>
                <w:noProof/>
                <w:webHidden/>
              </w:rPr>
              <w:tab/>
            </w:r>
            <w:r w:rsidR="001B6A4B">
              <w:rPr>
                <w:noProof/>
                <w:webHidden/>
              </w:rPr>
              <w:fldChar w:fldCharType="begin"/>
            </w:r>
            <w:r w:rsidR="001B6A4B">
              <w:rPr>
                <w:noProof/>
                <w:webHidden/>
              </w:rPr>
              <w:instrText xml:space="preserve"> PAGEREF _Toc50621714 \h </w:instrText>
            </w:r>
            <w:r w:rsidR="001B6A4B">
              <w:rPr>
                <w:noProof/>
                <w:webHidden/>
              </w:rPr>
            </w:r>
            <w:r w:rsidR="001B6A4B">
              <w:rPr>
                <w:noProof/>
                <w:webHidden/>
              </w:rPr>
              <w:fldChar w:fldCharType="separate"/>
            </w:r>
            <w:r w:rsidR="001B6A4B">
              <w:rPr>
                <w:noProof/>
                <w:webHidden/>
              </w:rPr>
              <w:t>5</w:t>
            </w:r>
            <w:r w:rsidR="001B6A4B">
              <w:rPr>
                <w:noProof/>
                <w:webHidden/>
              </w:rPr>
              <w:fldChar w:fldCharType="end"/>
            </w:r>
          </w:hyperlink>
        </w:p>
        <w:p w14:paraId="350B8987" w14:textId="77777777" w:rsidR="001B6A4B" w:rsidRDefault="00C54285">
          <w:pPr>
            <w:pStyle w:val="21"/>
            <w:tabs>
              <w:tab w:val="left" w:pos="1920"/>
              <w:tab w:val="right" w:leader="dot" w:pos="8297"/>
            </w:tabs>
            <w:rPr>
              <w:noProof/>
            </w:rPr>
          </w:pPr>
          <w:hyperlink w:anchor="_Toc50621715" w:history="1">
            <w:r w:rsidR="001B6A4B" w:rsidRPr="00E87323">
              <w:rPr>
                <w:rStyle w:val="a7"/>
                <w:noProof/>
              </w:rPr>
              <w:t>Chapter 1.</w:t>
            </w:r>
            <w:r w:rsidR="001B6A4B">
              <w:rPr>
                <w:noProof/>
              </w:rPr>
              <w:tab/>
            </w:r>
            <w:r w:rsidR="001B6A4B" w:rsidRPr="00E87323">
              <w:rPr>
                <w:rStyle w:val="a7"/>
                <w:noProof/>
              </w:rPr>
              <w:t>Introduction</w:t>
            </w:r>
            <w:r w:rsidR="001B6A4B">
              <w:rPr>
                <w:noProof/>
                <w:webHidden/>
              </w:rPr>
              <w:tab/>
            </w:r>
            <w:r w:rsidR="001B6A4B">
              <w:rPr>
                <w:noProof/>
                <w:webHidden/>
              </w:rPr>
              <w:fldChar w:fldCharType="begin"/>
            </w:r>
            <w:r w:rsidR="001B6A4B">
              <w:rPr>
                <w:noProof/>
                <w:webHidden/>
              </w:rPr>
              <w:instrText xml:space="preserve"> PAGEREF _Toc50621715 \h </w:instrText>
            </w:r>
            <w:r w:rsidR="001B6A4B">
              <w:rPr>
                <w:noProof/>
                <w:webHidden/>
              </w:rPr>
            </w:r>
            <w:r w:rsidR="001B6A4B">
              <w:rPr>
                <w:noProof/>
                <w:webHidden/>
              </w:rPr>
              <w:fldChar w:fldCharType="separate"/>
            </w:r>
            <w:r w:rsidR="001B6A4B">
              <w:rPr>
                <w:noProof/>
                <w:webHidden/>
              </w:rPr>
              <w:t>5</w:t>
            </w:r>
            <w:r w:rsidR="001B6A4B">
              <w:rPr>
                <w:noProof/>
                <w:webHidden/>
              </w:rPr>
              <w:fldChar w:fldCharType="end"/>
            </w:r>
          </w:hyperlink>
        </w:p>
        <w:p w14:paraId="16A7E0EE" w14:textId="77777777" w:rsidR="001B6A4B" w:rsidRDefault="00C54285">
          <w:pPr>
            <w:pStyle w:val="31"/>
            <w:tabs>
              <w:tab w:val="left" w:pos="1920"/>
              <w:tab w:val="right" w:leader="dot" w:pos="8297"/>
            </w:tabs>
            <w:rPr>
              <w:noProof/>
            </w:rPr>
          </w:pPr>
          <w:hyperlink w:anchor="_Toc50621716" w:history="1">
            <w:r w:rsidR="001B6A4B" w:rsidRPr="00E87323">
              <w:rPr>
                <w:rStyle w:val="a7"/>
                <w:noProof/>
              </w:rPr>
              <w:t>Ch.1-1</w:t>
            </w:r>
            <w:r w:rsidR="001B6A4B">
              <w:rPr>
                <w:noProof/>
              </w:rPr>
              <w:tab/>
            </w:r>
            <w:r w:rsidR="001B6A4B" w:rsidRPr="00E87323">
              <w:rPr>
                <w:rStyle w:val="a7"/>
                <w:noProof/>
              </w:rPr>
              <w:t>What is the internet?</w:t>
            </w:r>
            <w:r w:rsidR="001B6A4B">
              <w:rPr>
                <w:noProof/>
                <w:webHidden/>
              </w:rPr>
              <w:tab/>
            </w:r>
            <w:r w:rsidR="001B6A4B">
              <w:rPr>
                <w:noProof/>
                <w:webHidden/>
              </w:rPr>
              <w:fldChar w:fldCharType="begin"/>
            </w:r>
            <w:r w:rsidR="001B6A4B">
              <w:rPr>
                <w:noProof/>
                <w:webHidden/>
              </w:rPr>
              <w:instrText xml:space="preserve"> PAGEREF _Toc50621716 \h </w:instrText>
            </w:r>
            <w:r w:rsidR="001B6A4B">
              <w:rPr>
                <w:noProof/>
                <w:webHidden/>
              </w:rPr>
            </w:r>
            <w:r w:rsidR="001B6A4B">
              <w:rPr>
                <w:noProof/>
                <w:webHidden/>
              </w:rPr>
              <w:fldChar w:fldCharType="separate"/>
            </w:r>
            <w:r w:rsidR="001B6A4B">
              <w:rPr>
                <w:noProof/>
                <w:webHidden/>
              </w:rPr>
              <w:t>5</w:t>
            </w:r>
            <w:r w:rsidR="001B6A4B">
              <w:rPr>
                <w:noProof/>
                <w:webHidden/>
              </w:rPr>
              <w:fldChar w:fldCharType="end"/>
            </w:r>
          </w:hyperlink>
        </w:p>
        <w:p w14:paraId="416CB89E" w14:textId="77777777" w:rsidR="001B6A4B" w:rsidRDefault="00C54285">
          <w:pPr>
            <w:pStyle w:val="31"/>
            <w:tabs>
              <w:tab w:val="left" w:pos="1920"/>
              <w:tab w:val="right" w:leader="dot" w:pos="8297"/>
            </w:tabs>
            <w:rPr>
              <w:noProof/>
            </w:rPr>
          </w:pPr>
          <w:hyperlink w:anchor="_Toc50621717" w:history="1">
            <w:r w:rsidR="001B6A4B" w:rsidRPr="00E87323">
              <w:rPr>
                <w:rStyle w:val="a7"/>
                <w:noProof/>
              </w:rPr>
              <w:t>Ch.1-2</w:t>
            </w:r>
            <w:r w:rsidR="001B6A4B">
              <w:rPr>
                <w:noProof/>
              </w:rPr>
              <w:tab/>
            </w:r>
            <w:r w:rsidR="001B6A4B" w:rsidRPr="00E87323">
              <w:rPr>
                <w:rStyle w:val="a7"/>
                <w:noProof/>
              </w:rPr>
              <w:t>Network Edge</w:t>
            </w:r>
            <w:r w:rsidR="001B6A4B">
              <w:rPr>
                <w:noProof/>
                <w:webHidden/>
              </w:rPr>
              <w:tab/>
            </w:r>
            <w:r w:rsidR="001B6A4B">
              <w:rPr>
                <w:noProof/>
                <w:webHidden/>
              </w:rPr>
              <w:fldChar w:fldCharType="begin"/>
            </w:r>
            <w:r w:rsidR="001B6A4B">
              <w:rPr>
                <w:noProof/>
                <w:webHidden/>
              </w:rPr>
              <w:instrText xml:space="preserve"> PAGEREF _Toc50621717 \h </w:instrText>
            </w:r>
            <w:r w:rsidR="001B6A4B">
              <w:rPr>
                <w:noProof/>
                <w:webHidden/>
              </w:rPr>
            </w:r>
            <w:r w:rsidR="001B6A4B">
              <w:rPr>
                <w:noProof/>
                <w:webHidden/>
              </w:rPr>
              <w:fldChar w:fldCharType="separate"/>
            </w:r>
            <w:r w:rsidR="001B6A4B">
              <w:rPr>
                <w:noProof/>
                <w:webHidden/>
              </w:rPr>
              <w:t>7</w:t>
            </w:r>
            <w:r w:rsidR="001B6A4B">
              <w:rPr>
                <w:noProof/>
                <w:webHidden/>
              </w:rPr>
              <w:fldChar w:fldCharType="end"/>
            </w:r>
          </w:hyperlink>
        </w:p>
        <w:p w14:paraId="02F35B0C" w14:textId="77777777" w:rsidR="001B6A4B" w:rsidRDefault="00C54285">
          <w:pPr>
            <w:pStyle w:val="31"/>
            <w:tabs>
              <w:tab w:val="left" w:pos="1920"/>
              <w:tab w:val="right" w:leader="dot" w:pos="8297"/>
            </w:tabs>
            <w:rPr>
              <w:noProof/>
            </w:rPr>
          </w:pPr>
          <w:hyperlink w:anchor="_Toc50621718" w:history="1">
            <w:r w:rsidR="001B6A4B" w:rsidRPr="00E87323">
              <w:rPr>
                <w:rStyle w:val="a7"/>
                <w:noProof/>
              </w:rPr>
              <w:t>Ch.1-3</w:t>
            </w:r>
            <w:r w:rsidR="001B6A4B">
              <w:rPr>
                <w:noProof/>
              </w:rPr>
              <w:tab/>
            </w:r>
            <w:r w:rsidR="001B6A4B" w:rsidRPr="00E87323">
              <w:rPr>
                <w:rStyle w:val="a7"/>
                <w:noProof/>
              </w:rPr>
              <w:t>Network Core</w:t>
            </w:r>
            <w:r w:rsidR="001B6A4B">
              <w:rPr>
                <w:noProof/>
                <w:webHidden/>
              </w:rPr>
              <w:tab/>
            </w:r>
            <w:r w:rsidR="001B6A4B">
              <w:rPr>
                <w:noProof/>
                <w:webHidden/>
              </w:rPr>
              <w:fldChar w:fldCharType="begin"/>
            </w:r>
            <w:r w:rsidR="001B6A4B">
              <w:rPr>
                <w:noProof/>
                <w:webHidden/>
              </w:rPr>
              <w:instrText xml:space="preserve"> PAGEREF _Toc50621718 \h </w:instrText>
            </w:r>
            <w:r w:rsidR="001B6A4B">
              <w:rPr>
                <w:noProof/>
                <w:webHidden/>
              </w:rPr>
            </w:r>
            <w:r w:rsidR="001B6A4B">
              <w:rPr>
                <w:noProof/>
                <w:webHidden/>
              </w:rPr>
              <w:fldChar w:fldCharType="separate"/>
            </w:r>
            <w:r w:rsidR="001B6A4B">
              <w:rPr>
                <w:noProof/>
                <w:webHidden/>
              </w:rPr>
              <w:t>8</w:t>
            </w:r>
            <w:r w:rsidR="001B6A4B">
              <w:rPr>
                <w:noProof/>
                <w:webHidden/>
              </w:rPr>
              <w:fldChar w:fldCharType="end"/>
            </w:r>
          </w:hyperlink>
        </w:p>
        <w:p w14:paraId="4CF88013" w14:textId="77777777" w:rsidR="001B6A4B" w:rsidRDefault="00C54285">
          <w:pPr>
            <w:pStyle w:val="31"/>
            <w:tabs>
              <w:tab w:val="left" w:pos="1920"/>
              <w:tab w:val="right" w:leader="dot" w:pos="8297"/>
            </w:tabs>
            <w:rPr>
              <w:noProof/>
            </w:rPr>
          </w:pPr>
          <w:hyperlink w:anchor="_Toc50621719" w:history="1">
            <w:r w:rsidR="001B6A4B" w:rsidRPr="00E87323">
              <w:rPr>
                <w:rStyle w:val="a7"/>
                <w:noProof/>
              </w:rPr>
              <w:t>Ch.1-4</w:t>
            </w:r>
            <w:r w:rsidR="001B6A4B">
              <w:rPr>
                <w:noProof/>
              </w:rPr>
              <w:tab/>
            </w:r>
            <w:r w:rsidR="001B6A4B" w:rsidRPr="00E87323">
              <w:rPr>
                <w:rStyle w:val="a7"/>
                <w:noProof/>
              </w:rPr>
              <w:t>Network Access and physical media</w:t>
            </w:r>
            <w:r w:rsidR="001B6A4B">
              <w:rPr>
                <w:noProof/>
                <w:webHidden/>
              </w:rPr>
              <w:tab/>
            </w:r>
            <w:r w:rsidR="001B6A4B">
              <w:rPr>
                <w:noProof/>
                <w:webHidden/>
              </w:rPr>
              <w:fldChar w:fldCharType="begin"/>
            </w:r>
            <w:r w:rsidR="001B6A4B">
              <w:rPr>
                <w:noProof/>
                <w:webHidden/>
              </w:rPr>
              <w:instrText xml:space="preserve"> PAGEREF _Toc50621719 \h </w:instrText>
            </w:r>
            <w:r w:rsidR="001B6A4B">
              <w:rPr>
                <w:noProof/>
                <w:webHidden/>
              </w:rPr>
            </w:r>
            <w:r w:rsidR="001B6A4B">
              <w:rPr>
                <w:noProof/>
                <w:webHidden/>
              </w:rPr>
              <w:fldChar w:fldCharType="separate"/>
            </w:r>
            <w:r w:rsidR="001B6A4B">
              <w:rPr>
                <w:noProof/>
                <w:webHidden/>
              </w:rPr>
              <w:t>9</w:t>
            </w:r>
            <w:r w:rsidR="001B6A4B">
              <w:rPr>
                <w:noProof/>
                <w:webHidden/>
              </w:rPr>
              <w:fldChar w:fldCharType="end"/>
            </w:r>
          </w:hyperlink>
        </w:p>
        <w:p w14:paraId="745632E4" w14:textId="77777777" w:rsidR="001B6A4B" w:rsidRDefault="00C54285">
          <w:pPr>
            <w:pStyle w:val="31"/>
            <w:tabs>
              <w:tab w:val="left" w:pos="1920"/>
              <w:tab w:val="right" w:leader="dot" w:pos="8297"/>
            </w:tabs>
            <w:rPr>
              <w:noProof/>
            </w:rPr>
          </w:pPr>
          <w:hyperlink w:anchor="_Toc50621720" w:history="1">
            <w:r w:rsidR="001B6A4B" w:rsidRPr="00E87323">
              <w:rPr>
                <w:rStyle w:val="a7"/>
                <w:noProof/>
              </w:rPr>
              <w:t>Ch.1-5</w:t>
            </w:r>
            <w:r w:rsidR="001B6A4B">
              <w:rPr>
                <w:noProof/>
              </w:rPr>
              <w:tab/>
            </w:r>
            <w:r w:rsidR="001B6A4B" w:rsidRPr="00E87323">
              <w:rPr>
                <w:rStyle w:val="a7"/>
                <w:noProof/>
              </w:rPr>
              <w:t>Loss and Delay</w:t>
            </w:r>
            <w:r w:rsidR="001B6A4B">
              <w:rPr>
                <w:noProof/>
                <w:webHidden/>
              </w:rPr>
              <w:tab/>
            </w:r>
            <w:r w:rsidR="001B6A4B">
              <w:rPr>
                <w:noProof/>
                <w:webHidden/>
              </w:rPr>
              <w:fldChar w:fldCharType="begin"/>
            </w:r>
            <w:r w:rsidR="001B6A4B">
              <w:rPr>
                <w:noProof/>
                <w:webHidden/>
              </w:rPr>
              <w:instrText xml:space="preserve"> PAGEREF _Toc50621720 \h </w:instrText>
            </w:r>
            <w:r w:rsidR="001B6A4B">
              <w:rPr>
                <w:noProof/>
                <w:webHidden/>
              </w:rPr>
            </w:r>
            <w:r w:rsidR="001B6A4B">
              <w:rPr>
                <w:noProof/>
                <w:webHidden/>
              </w:rPr>
              <w:fldChar w:fldCharType="separate"/>
            </w:r>
            <w:r w:rsidR="001B6A4B">
              <w:rPr>
                <w:noProof/>
                <w:webHidden/>
              </w:rPr>
              <w:t>10</w:t>
            </w:r>
            <w:r w:rsidR="001B6A4B">
              <w:rPr>
                <w:noProof/>
                <w:webHidden/>
              </w:rPr>
              <w:fldChar w:fldCharType="end"/>
            </w:r>
          </w:hyperlink>
        </w:p>
        <w:p w14:paraId="29EB4B71" w14:textId="77777777" w:rsidR="001B6A4B" w:rsidRDefault="00C54285">
          <w:pPr>
            <w:pStyle w:val="31"/>
            <w:tabs>
              <w:tab w:val="left" w:pos="1920"/>
              <w:tab w:val="right" w:leader="dot" w:pos="8297"/>
            </w:tabs>
            <w:rPr>
              <w:noProof/>
            </w:rPr>
          </w:pPr>
          <w:hyperlink w:anchor="_Toc50621721" w:history="1">
            <w:r w:rsidR="001B6A4B" w:rsidRPr="00E87323">
              <w:rPr>
                <w:rStyle w:val="a7"/>
                <w:noProof/>
              </w:rPr>
              <w:t>Ch.1-6</w:t>
            </w:r>
            <w:r w:rsidR="001B6A4B">
              <w:rPr>
                <w:noProof/>
              </w:rPr>
              <w:tab/>
            </w:r>
            <w:r w:rsidR="001B6A4B" w:rsidRPr="00E87323">
              <w:rPr>
                <w:rStyle w:val="a7"/>
                <w:noProof/>
              </w:rPr>
              <w:t>Protocol Layers and Their Service Models</w:t>
            </w:r>
            <w:r w:rsidR="001B6A4B">
              <w:rPr>
                <w:noProof/>
                <w:webHidden/>
              </w:rPr>
              <w:tab/>
            </w:r>
            <w:r w:rsidR="001B6A4B">
              <w:rPr>
                <w:noProof/>
                <w:webHidden/>
              </w:rPr>
              <w:fldChar w:fldCharType="begin"/>
            </w:r>
            <w:r w:rsidR="001B6A4B">
              <w:rPr>
                <w:noProof/>
                <w:webHidden/>
              </w:rPr>
              <w:instrText xml:space="preserve"> PAGEREF _Toc50621721 \h </w:instrText>
            </w:r>
            <w:r w:rsidR="001B6A4B">
              <w:rPr>
                <w:noProof/>
                <w:webHidden/>
              </w:rPr>
            </w:r>
            <w:r w:rsidR="001B6A4B">
              <w:rPr>
                <w:noProof/>
                <w:webHidden/>
              </w:rPr>
              <w:fldChar w:fldCharType="separate"/>
            </w:r>
            <w:r w:rsidR="001B6A4B">
              <w:rPr>
                <w:noProof/>
                <w:webHidden/>
              </w:rPr>
              <w:t>11</w:t>
            </w:r>
            <w:r w:rsidR="001B6A4B">
              <w:rPr>
                <w:noProof/>
                <w:webHidden/>
              </w:rPr>
              <w:fldChar w:fldCharType="end"/>
            </w:r>
          </w:hyperlink>
        </w:p>
        <w:p w14:paraId="42B9F635" w14:textId="77777777" w:rsidR="001B6A4B" w:rsidRDefault="00C54285">
          <w:pPr>
            <w:pStyle w:val="21"/>
            <w:tabs>
              <w:tab w:val="left" w:pos="1920"/>
              <w:tab w:val="right" w:leader="dot" w:pos="8297"/>
            </w:tabs>
            <w:rPr>
              <w:noProof/>
            </w:rPr>
          </w:pPr>
          <w:hyperlink w:anchor="_Toc50621722" w:history="1">
            <w:r w:rsidR="001B6A4B" w:rsidRPr="00E87323">
              <w:rPr>
                <w:rStyle w:val="a7"/>
                <w:noProof/>
              </w:rPr>
              <w:t>Chapter 2.</w:t>
            </w:r>
            <w:r w:rsidR="001B6A4B">
              <w:rPr>
                <w:noProof/>
              </w:rPr>
              <w:tab/>
            </w:r>
            <w:r w:rsidR="001B6A4B" w:rsidRPr="00E87323">
              <w:rPr>
                <w:rStyle w:val="a7"/>
                <w:noProof/>
              </w:rPr>
              <w:t>Application Layer</w:t>
            </w:r>
            <w:r w:rsidR="001B6A4B">
              <w:rPr>
                <w:noProof/>
                <w:webHidden/>
              </w:rPr>
              <w:tab/>
            </w:r>
            <w:r w:rsidR="001B6A4B">
              <w:rPr>
                <w:noProof/>
                <w:webHidden/>
              </w:rPr>
              <w:fldChar w:fldCharType="begin"/>
            </w:r>
            <w:r w:rsidR="001B6A4B">
              <w:rPr>
                <w:noProof/>
                <w:webHidden/>
              </w:rPr>
              <w:instrText xml:space="preserve"> PAGEREF _Toc50621722 \h </w:instrText>
            </w:r>
            <w:r w:rsidR="001B6A4B">
              <w:rPr>
                <w:noProof/>
                <w:webHidden/>
              </w:rPr>
            </w:r>
            <w:r w:rsidR="001B6A4B">
              <w:rPr>
                <w:noProof/>
                <w:webHidden/>
              </w:rPr>
              <w:fldChar w:fldCharType="separate"/>
            </w:r>
            <w:r w:rsidR="001B6A4B">
              <w:rPr>
                <w:noProof/>
                <w:webHidden/>
              </w:rPr>
              <w:t>13</w:t>
            </w:r>
            <w:r w:rsidR="001B6A4B">
              <w:rPr>
                <w:noProof/>
                <w:webHidden/>
              </w:rPr>
              <w:fldChar w:fldCharType="end"/>
            </w:r>
          </w:hyperlink>
        </w:p>
        <w:p w14:paraId="73272605" w14:textId="77777777" w:rsidR="001B6A4B" w:rsidRDefault="00C54285">
          <w:pPr>
            <w:pStyle w:val="31"/>
            <w:tabs>
              <w:tab w:val="left" w:pos="1920"/>
              <w:tab w:val="right" w:leader="dot" w:pos="8297"/>
            </w:tabs>
            <w:rPr>
              <w:noProof/>
            </w:rPr>
          </w:pPr>
          <w:hyperlink w:anchor="_Toc50621723" w:history="1">
            <w:r w:rsidR="001B6A4B" w:rsidRPr="00E87323">
              <w:rPr>
                <w:rStyle w:val="a7"/>
                <w:noProof/>
              </w:rPr>
              <w:t>Ch.2-1</w:t>
            </w:r>
            <w:r w:rsidR="001B6A4B">
              <w:rPr>
                <w:noProof/>
              </w:rPr>
              <w:tab/>
            </w:r>
            <w:r w:rsidR="001B6A4B" w:rsidRPr="00E87323">
              <w:rPr>
                <w:rStyle w:val="a7"/>
                <w:noProof/>
              </w:rPr>
              <w:t>Principles of network and application</w:t>
            </w:r>
            <w:r w:rsidR="001B6A4B">
              <w:rPr>
                <w:noProof/>
                <w:webHidden/>
              </w:rPr>
              <w:tab/>
            </w:r>
            <w:r w:rsidR="001B6A4B">
              <w:rPr>
                <w:noProof/>
                <w:webHidden/>
              </w:rPr>
              <w:fldChar w:fldCharType="begin"/>
            </w:r>
            <w:r w:rsidR="001B6A4B">
              <w:rPr>
                <w:noProof/>
                <w:webHidden/>
              </w:rPr>
              <w:instrText xml:space="preserve"> PAGEREF _Toc50621723 \h </w:instrText>
            </w:r>
            <w:r w:rsidR="001B6A4B">
              <w:rPr>
                <w:noProof/>
                <w:webHidden/>
              </w:rPr>
            </w:r>
            <w:r w:rsidR="001B6A4B">
              <w:rPr>
                <w:noProof/>
                <w:webHidden/>
              </w:rPr>
              <w:fldChar w:fldCharType="separate"/>
            </w:r>
            <w:r w:rsidR="001B6A4B">
              <w:rPr>
                <w:noProof/>
                <w:webHidden/>
              </w:rPr>
              <w:t>13</w:t>
            </w:r>
            <w:r w:rsidR="001B6A4B">
              <w:rPr>
                <w:noProof/>
                <w:webHidden/>
              </w:rPr>
              <w:fldChar w:fldCharType="end"/>
            </w:r>
          </w:hyperlink>
        </w:p>
        <w:p w14:paraId="3FEA74B1" w14:textId="77777777" w:rsidR="001B6A4B" w:rsidRDefault="00C54285">
          <w:pPr>
            <w:pStyle w:val="31"/>
            <w:tabs>
              <w:tab w:val="left" w:pos="1920"/>
              <w:tab w:val="right" w:leader="dot" w:pos="8297"/>
            </w:tabs>
            <w:rPr>
              <w:noProof/>
            </w:rPr>
          </w:pPr>
          <w:hyperlink w:anchor="_Toc50621724" w:history="1">
            <w:r w:rsidR="001B6A4B" w:rsidRPr="00E87323">
              <w:rPr>
                <w:rStyle w:val="a7"/>
                <w:noProof/>
              </w:rPr>
              <w:t>Ch.2-2</w:t>
            </w:r>
            <w:r w:rsidR="001B6A4B">
              <w:rPr>
                <w:noProof/>
              </w:rPr>
              <w:tab/>
            </w:r>
            <w:r w:rsidR="001B6A4B" w:rsidRPr="00E87323">
              <w:rPr>
                <w:rStyle w:val="a7"/>
                <w:noProof/>
              </w:rPr>
              <w:t>Web and HTTP</w:t>
            </w:r>
            <w:r w:rsidR="001B6A4B">
              <w:rPr>
                <w:noProof/>
                <w:webHidden/>
              </w:rPr>
              <w:tab/>
            </w:r>
            <w:r w:rsidR="001B6A4B">
              <w:rPr>
                <w:noProof/>
                <w:webHidden/>
              </w:rPr>
              <w:fldChar w:fldCharType="begin"/>
            </w:r>
            <w:r w:rsidR="001B6A4B">
              <w:rPr>
                <w:noProof/>
                <w:webHidden/>
              </w:rPr>
              <w:instrText xml:space="preserve"> PAGEREF _Toc50621724 \h </w:instrText>
            </w:r>
            <w:r w:rsidR="001B6A4B">
              <w:rPr>
                <w:noProof/>
                <w:webHidden/>
              </w:rPr>
            </w:r>
            <w:r w:rsidR="001B6A4B">
              <w:rPr>
                <w:noProof/>
                <w:webHidden/>
              </w:rPr>
              <w:fldChar w:fldCharType="separate"/>
            </w:r>
            <w:r w:rsidR="001B6A4B">
              <w:rPr>
                <w:noProof/>
                <w:webHidden/>
              </w:rPr>
              <w:t>15</w:t>
            </w:r>
            <w:r w:rsidR="001B6A4B">
              <w:rPr>
                <w:noProof/>
                <w:webHidden/>
              </w:rPr>
              <w:fldChar w:fldCharType="end"/>
            </w:r>
          </w:hyperlink>
        </w:p>
        <w:p w14:paraId="208B9347" w14:textId="77777777" w:rsidR="001B6A4B" w:rsidRDefault="00C54285">
          <w:pPr>
            <w:pStyle w:val="31"/>
            <w:tabs>
              <w:tab w:val="left" w:pos="1920"/>
              <w:tab w:val="right" w:leader="dot" w:pos="8297"/>
            </w:tabs>
            <w:rPr>
              <w:noProof/>
            </w:rPr>
          </w:pPr>
          <w:hyperlink w:anchor="_Toc50621725" w:history="1">
            <w:r w:rsidR="001B6A4B" w:rsidRPr="00E87323">
              <w:rPr>
                <w:rStyle w:val="a7"/>
                <w:noProof/>
              </w:rPr>
              <w:t>Ch.2-3</w:t>
            </w:r>
            <w:r w:rsidR="001B6A4B">
              <w:rPr>
                <w:noProof/>
              </w:rPr>
              <w:tab/>
            </w:r>
            <w:r w:rsidR="001B6A4B" w:rsidRPr="00E87323">
              <w:rPr>
                <w:rStyle w:val="a7"/>
                <w:noProof/>
              </w:rPr>
              <w:t>FTP</w:t>
            </w:r>
            <w:r w:rsidR="001B6A4B">
              <w:rPr>
                <w:noProof/>
                <w:webHidden/>
              </w:rPr>
              <w:tab/>
            </w:r>
            <w:r w:rsidR="001B6A4B">
              <w:rPr>
                <w:noProof/>
                <w:webHidden/>
              </w:rPr>
              <w:fldChar w:fldCharType="begin"/>
            </w:r>
            <w:r w:rsidR="001B6A4B">
              <w:rPr>
                <w:noProof/>
                <w:webHidden/>
              </w:rPr>
              <w:instrText xml:space="preserve"> PAGEREF _Toc50621725 \h </w:instrText>
            </w:r>
            <w:r w:rsidR="001B6A4B">
              <w:rPr>
                <w:noProof/>
                <w:webHidden/>
              </w:rPr>
            </w:r>
            <w:r w:rsidR="001B6A4B">
              <w:rPr>
                <w:noProof/>
                <w:webHidden/>
              </w:rPr>
              <w:fldChar w:fldCharType="separate"/>
            </w:r>
            <w:r w:rsidR="001B6A4B">
              <w:rPr>
                <w:noProof/>
                <w:webHidden/>
              </w:rPr>
              <w:t>19</w:t>
            </w:r>
            <w:r w:rsidR="001B6A4B">
              <w:rPr>
                <w:noProof/>
                <w:webHidden/>
              </w:rPr>
              <w:fldChar w:fldCharType="end"/>
            </w:r>
          </w:hyperlink>
        </w:p>
        <w:p w14:paraId="259DD0A1" w14:textId="77777777" w:rsidR="001B6A4B" w:rsidRDefault="00C54285">
          <w:pPr>
            <w:pStyle w:val="31"/>
            <w:tabs>
              <w:tab w:val="left" w:pos="1920"/>
              <w:tab w:val="right" w:leader="dot" w:pos="8297"/>
            </w:tabs>
            <w:rPr>
              <w:noProof/>
            </w:rPr>
          </w:pPr>
          <w:hyperlink w:anchor="_Toc50621726" w:history="1">
            <w:r w:rsidR="001B6A4B" w:rsidRPr="00E87323">
              <w:rPr>
                <w:rStyle w:val="a7"/>
                <w:noProof/>
              </w:rPr>
              <w:t>Ch.2-4</w:t>
            </w:r>
            <w:r w:rsidR="001B6A4B">
              <w:rPr>
                <w:noProof/>
              </w:rPr>
              <w:tab/>
            </w:r>
            <w:r w:rsidR="001B6A4B" w:rsidRPr="00E87323">
              <w:rPr>
                <w:rStyle w:val="a7"/>
                <w:noProof/>
              </w:rPr>
              <w:t>SMTP, POP3, IMAP</w:t>
            </w:r>
            <w:r w:rsidR="001B6A4B">
              <w:rPr>
                <w:noProof/>
                <w:webHidden/>
              </w:rPr>
              <w:tab/>
            </w:r>
            <w:r w:rsidR="001B6A4B">
              <w:rPr>
                <w:noProof/>
                <w:webHidden/>
              </w:rPr>
              <w:fldChar w:fldCharType="begin"/>
            </w:r>
            <w:r w:rsidR="001B6A4B">
              <w:rPr>
                <w:noProof/>
                <w:webHidden/>
              </w:rPr>
              <w:instrText xml:space="preserve"> PAGEREF _Toc50621726 \h </w:instrText>
            </w:r>
            <w:r w:rsidR="001B6A4B">
              <w:rPr>
                <w:noProof/>
                <w:webHidden/>
              </w:rPr>
            </w:r>
            <w:r w:rsidR="001B6A4B">
              <w:rPr>
                <w:noProof/>
                <w:webHidden/>
              </w:rPr>
              <w:fldChar w:fldCharType="separate"/>
            </w:r>
            <w:r w:rsidR="001B6A4B">
              <w:rPr>
                <w:noProof/>
                <w:webHidden/>
              </w:rPr>
              <w:t>20</w:t>
            </w:r>
            <w:r w:rsidR="001B6A4B">
              <w:rPr>
                <w:noProof/>
                <w:webHidden/>
              </w:rPr>
              <w:fldChar w:fldCharType="end"/>
            </w:r>
          </w:hyperlink>
        </w:p>
        <w:p w14:paraId="32596F0E" w14:textId="77777777" w:rsidR="001B6A4B" w:rsidRDefault="00C54285">
          <w:pPr>
            <w:pStyle w:val="31"/>
            <w:tabs>
              <w:tab w:val="left" w:pos="1920"/>
              <w:tab w:val="right" w:leader="dot" w:pos="8297"/>
            </w:tabs>
            <w:rPr>
              <w:noProof/>
            </w:rPr>
          </w:pPr>
          <w:hyperlink w:anchor="_Toc50621727" w:history="1">
            <w:r w:rsidR="001B6A4B" w:rsidRPr="00E87323">
              <w:rPr>
                <w:rStyle w:val="a7"/>
                <w:noProof/>
              </w:rPr>
              <w:t>Ch.2-5</w:t>
            </w:r>
            <w:r w:rsidR="001B6A4B">
              <w:rPr>
                <w:noProof/>
              </w:rPr>
              <w:tab/>
            </w:r>
            <w:r w:rsidR="001B6A4B" w:rsidRPr="00E87323">
              <w:rPr>
                <w:rStyle w:val="a7"/>
                <w:noProof/>
              </w:rPr>
              <w:t>DNS</w:t>
            </w:r>
            <w:r w:rsidR="001B6A4B">
              <w:rPr>
                <w:noProof/>
                <w:webHidden/>
              </w:rPr>
              <w:tab/>
            </w:r>
            <w:r w:rsidR="001B6A4B">
              <w:rPr>
                <w:noProof/>
                <w:webHidden/>
              </w:rPr>
              <w:fldChar w:fldCharType="begin"/>
            </w:r>
            <w:r w:rsidR="001B6A4B">
              <w:rPr>
                <w:noProof/>
                <w:webHidden/>
              </w:rPr>
              <w:instrText xml:space="preserve"> PAGEREF _Toc50621727 \h </w:instrText>
            </w:r>
            <w:r w:rsidR="001B6A4B">
              <w:rPr>
                <w:noProof/>
                <w:webHidden/>
              </w:rPr>
            </w:r>
            <w:r w:rsidR="001B6A4B">
              <w:rPr>
                <w:noProof/>
                <w:webHidden/>
              </w:rPr>
              <w:fldChar w:fldCharType="separate"/>
            </w:r>
            <w:r w:rsidR="001B6A4B">
              <w:rPr>
                <w:noProof/>
                <w:webHidden/>
              </w:rPr>
              <w:t>22</w:t>
            </w:r>
            <w:r w:rsidR="001B6A4B">
              <w:rPr>
                <w:noProof/>
                <w:webHidden/>
              </w:rPr>
              <w:fldChar w:fldCharType="end"/>
            </w:r>
          </w:hyperlink>
        </w:p>
        <w:p w14:paraId="2C063943" w14:textId="77777777" w:rsidR="001B6A4B" w:rsidRDefault="00C54285">
          <w:pPr>
            <w:pStyle w:val="31"/>
            <w:tabs>
              <w:tab w:val="left" w:pos="1920"/>
              <w:tab w:val="right" w:leader="dot" w:pos="8297"/>
            </w:tabs>
            <w:rPr>
              <w:noProof/>
            </w:rPr>
          </w:pPr>
          <w:hyperlink w:anchor="_Toc50621728" w:history="1">
            <w:r w:rsidR="001B6A4B" w:rsidRPr="00E87323">
              <w:rPr>
                <w:rStyle w:val="a7"/>
                <w:noProof/>
              </w:rPr>
              <w:t>Ch.2-6</w:t>
            </w:r>
            <w:r w:rsidR="001B6A4B">
              <w:rPr>
                <w:noProof/>
              </w:rPr>
              <w:tab/>
            </w:r>
            <w:r w:rsidR="001B6A4B" w:rsidRPr="00E87323">
              <w:rPr>
                <w:rStyle w:val="a7"/>
                <w:noProof/>
              </w:rPr>
              <w:t>P2P File Sharing</w:t>
            </w:r>
            <w:r w:rsidR="001B6A4B">
              <w:rPr>
                <w:noProof/>
                <w:webHidden/>
              </w:rPr>
              <w:tab/>
            </w:r>
            <w:r w:rsidR="001B6A4B">
              <w:rPr>
                <w:noProof/>
                <w:webHidden/>
              </w:rPr>
              <w:fldChar w:fldCharType="begin"/>
            </w:r>
            <w:r w:rsidR="001B6A4B">
              <w:rPr>
                <w:noProof/>
                <w:webHidden/>
              </w:rPr>
              <w:instrText xml:space="preserve"> PAGEREF _Toc50621728 \h </w:instrText>
            </w:r>
            <w:r w:rsidR="001B6A4B">
              <w:rPr>
                <w:noProof/>
                <w:webHidden/>
              </w:rPr>
            </w:r>
            <w:r w:rsidR="001B6A4B">
              <w:rPr>
                <w:noProof/>
                <w:webHidden/>
              </w:rPr>
              <w:fldChar w:fldCharType="separate"/>
            </w:r>
            <w:r w:rsidR="001B6A4B">
              <w:rPr>
                <w:noProof/>
                <w:webHidden/>
              </w:rPr>
              <w:t>25</w:t>
            </w:r>
            <w:r w:rsidR="001B6A4B">
              <w:rPr>
                <w:noProof/>
                <w:webHidden/>
              </w:rPr>
              <w:fldChar w:fldCharType="end"/>
            </w:r>
          </w:hyperlink>
        </w:p>
        <w:p w14:paraId="05CF9CA1" w14:textId="77777777" w:rsidR="001B6A4B" w:rsidRDefault="00C54285">
          <w:pPr>
            <w:pStyle w:val="31"/>
            <w:tabs>
              <w:tab w:val="left" w:pos="1920"/>
              <w:tab w:val="right" w:leader="dot" w:pos="8297"/>
            </w:tabs>
            <w:rPr>
              <w:noProof/>
            </w:rPr>
          </w:pPr>
          <w:hyperlink w:anchor="_Toc50621729" w:history="1">
            <w:r w:rsidR="001B6A4B" w:rsidRPr="00E87323">
              <w:rPr>
                <w:rStyle w:val="a7"/>
                <w:noProof/>
              </w:rPr>
              <w:t>Ch.2-7</w:t>
            </w:r>
            <w:r w:rsidR="001B6A4B">
              <w:rPr>
                <w:noProof/>
              </w:rPr>
              <w:tab/>
            </w:r>
            <w:r w:rsidR="001B6A4B" w:rsidRPr="00E87323">
              <w:rPr>
                <w:rStyle w:val="a7"/>
                <w:noProof/>
              </w:rPr>
              <w:t>Socket Programming with TCP</w:t>
            </w:r>
            <w:r w:rsidR="001B6A4B">
              <w:rPr>
                <w:noProof/>
                <w:webHidden/>
              </w:rPr>
              <w:tab/>
            </w:r>
            <w:r w:rsidR="001B6A4B">
              <w:rPr>
                <w:noProof/>
                <w:webHidden/>
              </w:rPr>
              <w:fldChar w:fldCharType="begin"/>
            </w:r>
            <w:r w:rsidR="001B6A4B">
              <w:rPr>
                <w:noProof/>
                <w:webHidden/>
              </w:rPr>
              <w:instrText xml:space="preserve"> PAGEREF _Toc50621729 \h </w:instrText>
            </w:r>
            <w:r w:rsidR="001B6A4B">
              <w:rPr>
                <w:noProof/>
                <w:webHidden/>
              </w:rPr>
            </w:r>
            <w:r w:rsidR="001B6A4B">
              <w:rPr>
                <w:noProof/>
                <w:webHidden/>
              </w:rPr>
              <w:fldChar w:fldCharType="separate"/>
            </w:r>
            <w:r w:rsidR="001B6A4B">
              <w:rPr>
                <w:noProof/>
                <w:webHidden/>
              </w:rPr>
              <w:t>26</w:t>
            </w:r>
            <w:r w:rsidR="001B6A4B">
              <w:rPr>
                <w:noProof/>
                <w:webHidden/>
              </w:rPr>
              <w:fldChar w:fldCharType="end"/>
            </w:r>
          </w:hyperlink>
        </w:p>
        <w:p w14:paraId="08B88570" w14:textId="77777777" w:rsidR="001B6A4B" w:rsidRDefault="00C54285">
          <w:pPr>
            <w:pStyle w:val="31"/>
            <w:tabs>
              <w:tab w:val="left" w:pos="1920"/>
              <w:tab w:val="right" w:leader="dot" w:pos="8297"/>
            </w:tabs>
            <w:rPr>
              <w:noProof/>
            </w:rPr>
          </w:pPr>
          <w:hyperlink w:anchor="_Toc50621730" w:history="1">
            <w:r w:rsidR="001B6A4B" w:rsidRPr="00E87323">
              <w:rPr>
                <w:rStyle w:val="a7"/>
                <w:noProof/>
              </w:rPr>
              <w:t>Ch.2-8</w:t>
            </w:r>
            <w:r w:rsidR="001B6A4B">
              <w:rPr>
                <w:noProof/>
              </w:rPr>
              <w:tab/>
            </w:r>
            <w:r w:rsidR="001B6A4B" w:rsidRPr="00E87323">
              <w:rPr>
                <w:rStyle w:val="a7"/>
                <w:noProof/>
              </w:rPr>
              <w:t>Socket Programming with UDP</w:t>
            </w:r>
            <w:r w:rsidR="001B6A4B">
              <w:rPr>
                <w:noProof/>
                <w:webHidden/>
              </w:rPr>
              <w:tab/>
            </w:r>
            <w:r w:rsidR="001B6A4B">
              <w:rPr>
                <w:noProof/>
                <w:webHidden/>
              </w:rPr>
              <w:fldChar w:fldCharType="begin"/>
            </w:r>
            <w:r w:rsidR="001B6A4B">
              <w:rPr>
                <w:noProof/>
                <w:webHidden/>
              </w:rPr>
              <w:instrText xml:space="preserve"> PAGEREF _Toc50621730 \h </w:instrText>
            </w:r>
            <w:r w:rsidR="001B6A4B">
              <w:rPr>
                <w:noProof/>
                <w:webHidden/>
              </w:rPr>
            </w:r>
            <w:r w:rsidR="001B6A4B">
              <w:rPr>
                <w:noProof/>
                <w:webHidden/>
              </w:rPr>
              <w:fldChar w:fldCharType="separate"/>
            </w:r>
            <w:r w:rsidR="001B6A4B">
              <w:rPr>
                <w:noProof/>
                <w:webHidden/>
              </w:rPr>
              <w:t>27</w:t>
            </w:r>
            <w:r w:rsidR="001B6A4B">
              <w:rPr>
                <w:noProof/>
                <w:webHidden/>
              </w:rPr>
              <w:fldChar w:fldCharType="end"/>
            </w:r>
          </w:hyperlink>
        </w:p>
        <w:p w14:paraId="29E3CEF7" w14:textId="77777777" w:rsidR="001B6A4B" w:rsidRDefault="00C54285">
          <w:pPr>
            <w:pStyle w:val="21"/>
            <w:tabs>
              <w:tab w:val="left" w:pos="1920"/>
              <w:tab w:val="right" w:leader="dot" w:pos="8297"/>
            </w:tabs>
            <w:rPr>
              <w:noProof/>
            </w:rPr>
          </w:pPr>
          <w:hyperlink w:anchor="_Toc50621731" w:history="1">
            <w:r w:rsidR="001B6A4B" w:rsidRPr="00E87323">
              <w:rPr>
                <w:rStyle w:val="a7"/>
                <w:noProof/>
              </w:rPr>
              <w:t>Chapter 3.</w:t>
            </w:r>
            <w:r w:rsidR="001B6A4B">
              <w:rPr>
                <w:noProof/>
              </w:rPr>
              <w:tab/>
            </w:r>
            <w:r w:rsidR="001B6A4B" w:rsidRPr="00E87323">
              <w:rPr>
                <w:rStyle w:val="a7"/>
                <w:noProof/>
              </w:rPr>
              <w:t>Transport Layer</w:t>
            </w:r>
            <w:r w:rsidR="001B6A4B">
              <w:rPr>
                <w:noProof/>
                <w:webHidden/>
              </w:rPr>
              <w:tab/>
            </w:r>
            <w:r w:rsidR="001B6A4B">
              <w:rPr>
                <w:noProof/>
                <w:webHidden/>
              </w:rPr>
              <w:fldChar w:fldCharType="begin"/>
            </w:r>
            <w:r w:rsidR="001B6A4B">
              <w:rPr>
                <w:noProof/>
                <w:webHidden/>
              </w:rPr>
              <w:instrText xml:space="preserve"> PAGEREF _Toc50621731 \h </w:instrText>
            </w:r>
            <w:r w:rsidR="001B6A4B">
              <w:rPr>
                <w:noProof/>
                <w:webHidden/>
              </w:rPr>
            </w:r>
            <w:r w:rsidR="001B6A4B">
              <w:rPr>
                <w:noProof/>
                <w:webHidden/>
              </w:rPr>
              <w:fldChar w:fldCharType="separate"/>
            </w:r>
            <w:r w:rsidR="001B6A4B">
              <w:rPr>
                <w:noProof/>
                <w:webHidden/>
              </w:rPr>
              <w:t>28</w:t>
            </w:r>
            <w:r w:rsidR="001B6A4B">
              <w:rPr>
                <w:noProof/>
                <w:webHidden/>
              </w:rPr>
              <w:fldChar w:fldCharType="end"/>
            </w:r>
          </w:hyperlink>
        </w:p>
        <w:p w14:paraId="238792D4" w14:textId="77777777" w:rsidR="001B6A4B" w:rsidRDefault="00C54285">
          <w:pPr>
            <w:pStyle w:val="31"/>
            <w:tabs>
              <w:tab w:val="left" w:pos="1920"/>
              <w:tab w:val="right" w:leader="dot" w:pos="8297"/>
            </w:tabs>
            <w:rPr>
              <w:noProof/>
            </w:rPr>
          </w:pPr>
          <w:hyperlink w:anchor="_Toc50621732" w:history="1">
            <w:r w:rsidR="001B6A4B" w:rsidRPr="00E87323">
              <w:rPr>
                <w:rStyle w:val="a7"/>
                <w:noProof/>
              </w:rPr>
              <w:t>Ch.3-1</w:t>
            </w:r>
            <w:r w:rsidR="001B6A4B">
              <w:rPr>
                <w:noProof/>
              </w:rPr>
              <w:tab/>
            </w:r>
            <w:r w:rsidR="001B6A4B" w:rsidRPr="00E87323">
              <w:rPr>
                <w:rStyle w:val="a7"/>
                <w:noProof/>
              </w:rPr>
              <w:t>Introduction and Transport-Layer Services</w:t>
            </w:r>
            <w:r w:rsidR="001B6A4B">
              <w:rPr>
                <w:noProof/>
                <w:webHidden/>
              </w:rPr>
              <w:tab/>
            </w:r>
            <w:r w:rsidR="001B6A4B">
              <w:rPr>
                <w:noProof/>
                <w:webHidden/>
              </w:rPr>
              <w:fldChar w:fldCharType="begin"/>
            </w:r>
            <w:r w:rsidR="001B6A4B">
              <w:rPr>
                <w:noProof/>
                <w:webHidden/>
              </w:rPr>
              <w:instrText xml:space="preserve"> PAGEREF _Toc50621732 \h </w:instrText>
            </w:r>
            <w:r w:rsidR="001B6A4B">
              <w:rPr>
                <w:noProof/>
                <w:webHidden/>
              </w:rPr>
            </w:r>
            <w:r w:rsidR="001B6A4B">
              <w:rPr>
                <w:noProof/>
                <w:webHidden/>
              </w:rPr>
              <w:fldChar w:fldCharType="separate"/>
            </w:r>
            <w:r w:rsidR="001B6A4B">
              <w:rPr>
                <w:noProof/>
                <w:webHidden/>
              </w:rPr>
              <w:t>28</w:t>
            </w:r>
            <w:r w:rsidR="001B6A4B">
              <w:rPr>
                <w:noProof/>
                <w:webHidden/>
              </w:rPr>
              <w:fldChar w:fldCharType="end"/>
            </w:r>
          </w:hyperlink>
        </w:p>
        <w:p w14:paraId="2318923A" w14:textId="77777777" w:rsidR="001B6A4B" w:rsidRDefault="00C54285">
          <w:pPr>
            <w:pStyle w:val="31"/>
            <w:tabs>
              <w:tab w:val="left" w:pos="1920"/>
              <w:tab w:val="right" w:leader="dot" w:pos="8297"/>
            </w:tabs>
            <w:rPr>
              <w:noProof/>
            </w:rPr>
          </w:pPr>
          <w:hyperlink w:anchor="_Toc50621733" w:history="1">
            <w:r w:rsidR="001B6A4B" w:rsidRPr="00E87323">
              <w:rPr>
                <w:rStyle w:val="a7"/>
                <w:noProof/>
              </w:rPr>
              <w:t>Ch.3-2</w:t>
            </w:r>
            <w:r w:rsidR="001B6A4B">
              <w:rPr>
                <w:noProof/>
              </w:rPr>
              <w:tab/>
            </w:r>
            <w:r w:rsidR="001B6A4B" w:rsidRPr="00E87323">
              <w:rPr>
                <w:rStyle w:val="a7"/>
                <w:noProof/>
              </w:rPr>
              <w:t>Multiplexing and Demultiplexing</w:t>
            </w:r>
            <w:r w:rsidR="001B6A4B">
              <w:rPr>
                <w:noProof/>
                <w:webHidden/>
              </w:rPr>
              <w:tab/>
            </w:r>
            <w:r w:rsidR="001B6A4B">
              <w:rPr>
                <w:noProof/>
                <w:webHidden/>
              </w:rPr>
              <w:fldChar w:fldCharType="begin"/>
            </w:r>
            <w:r w:rsidR="001B6A4B">
              <w:rPr>
                <w:noProof/>
                <w:webHidden/>
              </w:rPr>
              <w:instrText xml:space="preserve"> PAGEREF _Toc50621733 \h </w:instrText>
            </w:r>
            <w:r w:rsidR="001B6A4B">
              <w:rPr>
                <w:noProof/>
                <w:webHidden/>
              </w:rPr>
            </w:r>
            <w:r w:rsidR="001B6A4B">
              <w:rPr>
                <w:noProof/>
                <w:webHidden/>
              </w:rPr>
              <w:fldChar w:fldCharType="separate"/>
            </w:r>
            <w:r w:rsidR="001B6A4B">
              <w:rPr>
                <w:noProof/>
                <w:webHidden/>
              </w:rPr>
              <w:t>29</w:t>
            </w:r>
            <w:r w:rsidR="001B6A4B">
              <w:rPr>
                <w:noProof/>
                <w:webHidden/>
              </w:rPr>
              <w:fldChar w:fldCharType="end"/>
            </w:r>
          </w:hyperlink>
        </w:p>
        <w:p w14:paraId="00AE924B" w14:textId="77777777" w:rsidR="001B6A4B" w:rsidRDefault="00C54285">
          <w:pPr>
            <w:pStyle w:val="31"/>
            <w:tabs>
              <w:tab w:val="left" w:pos="1920"/>
              <w:tab w:val="right" w:leader="dot" w:pos="8297"/>
            </w:tabs>
            <w:rPr>
              <w:noProof/>
            </w:rPr>
          </w:pPr>
          <w:hyperlink w:anchor="_Toc50621734" w:history="1">
            <w:r w:rsidR="001B6A4B" w:rsidRPr="00E87323">
              <w:rPr>
                <w:rStyle w:val="a7"/>
                <w:noProof/>
              </w:rPr>
              <w:t>Ch.3-3</w:t>
            </w:r>
            <w:r w:rsidR="001B6A4B">
              <w:rPr>
                <w:noProof/>
              </w:rPr>
              <w:tab/>
            </w:r>
            <w:r w:rsidR="001B6A4B" w:rsidRPr="00E87323">
              <w:rPr>
                <w:rStyle w:val="a7"/>
                <w:noProof/>
              </w:rPr>
              <w:t>Connectionless Transport: UDP</w:t>
            </w:r>
            <w:r w:rsidR="001B6A4B">
              <w:rPr>
                <w:noProof/>
                <w:webHidden/>
              </w:rPr>
              <w:tab/>
            </w:r>
            <w:r w:rsidR="001B6A4B">
              <w:rPr>
                <w:noProof/>
                <w:webHidden/>
              </w:rPr>
              <w:fldChar w:fldCharType="begin"/>
            </w:r>
            <w:r w:rsidR="001B6A4B">
              <w:rPr>
                <w:noProof/>
                <w:webHidden/>
              </w:rPr>
              <w:instrText xml:space="preserve"> PAGEREF _Toc50621734 \h </w:instrText>
            </w:r>
            <w:r w:rsidR="001B6A4B">
              <w:rPr>
                <w:noProof/>
                <w:webHidden/>
              </w:rPr>
            </w:r>
            <w:r w:rsidR="001B6A4B">
              <w:rPr>
                <w:noProof/>
                <w:webHidden/>
              </w:rPr>
              <w:fldChar w:fldCharType="separate"/>
            </w:r>
            <w:r w:rsidR="001B6A4B">
              <w:rPr>
                <w:noProof/>
                <w:webHidden/>
              </w:rPr>
              <w:t>29</w:t>
            </w:r>
            <w:r w:rsidR="001B6A4B">
              <w:rPr>
                <w:noProof/>
                <w:webHidden/>
              </w:rPr>
              <w:fldChar w:fldCharType="end"/>
            </w:r>
          </w:hyperlink>
        </w:p>
        <w:p w14:paraId="442EE4D8" w14:textId="77777777" w:rsidR="001B6A4B" w:rsidRDefault="00C54285">
          <w:pPr>
            <w:pStyle w:val="31"/>
            <w:tabs>
              <w:tab w:val="left" w:pos="1920"/>
              <w:tab w:val="right" w:leader="dot" w:pos="8297"/>
            </w:tabs>
            <w:rPr>
              <w:noProof/>
            </w:rPr>
          </w:pPr>
          <w:hyperlink w:anchor="_Toc50621735" w:history="1">
            <w:r w:rsidR="001B6A4B" w:rsidRPr="00E87323">
              <w:rPr>
                <w:rStyle w:val="a7"/>
                <w:noProof/>
              </w:rPr>
              <w:t>Ch.3-4</w:t>
            </w:r>
            <w:r w:rsidR="001B6A4B">
              <w:rPr>
                <w:noProof/>
              </w:rPr>
              <w:tab/>
            </w:r>
            <w:r w:rsidR="001B6A4B" w:rsidRPr="00E87323">
              <w:rPr>
                <w:rStyle w:val="a7"/>
                <w:noProof/>
              </w:rPr>
              <w:t>Principles of Reliable data transfer</w:t>
            </w:r>
            <w:r w:rsidR="001B6A4B">
              <w:rPr>
                <w:noProof/>
                <w:webHidden/>
              </w:rPr>
              <w:tab/>
            </w:r>
            <w:r w:rsidR="001B6A4B">
              <w:rPr>
                <w:noProof/>
                <w:webHidden/>
              </w:rPr>
              <w:fldChar w:fldCharType="begin"/>
            </w:r>
            <w:r w:rsidR="001B6A4B">
              <w:rPr>
                <w:noProof/>
                <w:webHidden/>
              </w:rPr>
              <w:instrText xml:space="preserve"> PAGEREF _Toc50621735 \h </w:instrText>
            </w:r>
            <w:r w:rsidR="001B6A4B">
              <w:rPr>
                <w:noProof/>
                <w:webHidden/>
              </w:rPr>
            </w:r>
            <w:r w:rsidR="001B6A4B">
              <w:rPr>
                <w:noProof/>
                <w:webHidden/>
              </w:rPr>
              <w:fldChar w:fldCharType="separate"/>
            </w:r>
            <w:r w:rsidR="001B6A4B">
              <w:rPr>
                <w:noProof/>
                <w:webHidden/>
              </w:rPr>
              <w:t>30</w:t>
            </w:r>
            <w:r w:rsidR="001B6A4B">
              <w:rPr>
                <w:noProof/>
                <w:webHidden/>
              </w:rPr>
              <w:fldChar w:fldCharType="end"/>
            </w:r>
          </w:hyperlink>
        </w:p>
        <w:p w14:paraId="560E02A4" w14:textId="77777777" w:rsidR="001B6A4B" w:rsidRDefault="00C54285">
          <w:pPr>
            <w:pStyle w:val="31"/>
            <w:tabs>
              <w:tab w:val="left" w:pos="1920"/>
              <w:tab w:val="right" w:leader="dot" w:pos="8297"/>
            </w:tabs>
            <w:rPr>
              <w:noProof/>
            </w:rPr>
          </w:pPr>
          <w:hyperlink w:anchor="_Toc50621736" w:history="1">
            <w:r w:rsidR="001B6A4B" w:rsidRPr="00E87323">
              <w:rPr>
                <w:rStyle w:val="a7"/>
                <w:noProof/>
              </w:rPr>
              <w:t>Ch.3-5</w:t>
            </w:r>
            <w:r w:rsidR="001B6A4B">
              <w:rPr>
                <w:noProof/>
              </w:rPr>
              <w:tab/>
            </w:r>
            <w:r w:rsidR="001B6A4B" w:rsidRPr="00E87323">
              <w:rPr>
                <w:rStyle w:val="a7"/>
                <w:noProof/>
              </w:rPr>
              <w:t>Connection-Oriented Transport: TCP</w:t>
            </w:r>
            <w:r w:rsidR="001B6A4B">
              <w:rPr>
                <w:noProof/>
                <w:webHidden/>
              </w:rPr>
              <w:tab/>
            </w:r>
            <w:r w:rsidR="001B6A4B">
              <w:rPr>
                <w:noProof/>
                <w:webHidden/>
              </w:rPr>
              <w:fldChar w:fldCharType="begin"/>
            </w:r>
            <w:r w:rsidR="001B6A4B">
              <w:rPr>
                <w:noProof/>
                <w:webHidden/>
              </w:rPr>
              <w:instrText xml:space="preserve"> PAGEREF _Toc50621736 \h </w:instrText>
            </w:r>
            <w:r w:rsidR="001B6A4B">
              <w:rPr>
                <w:noProof/>
                <w:webHidden/>
              </w:rPr>
            </w:r>
            <w:r w:rsidR="001B6A4B">
              <w:rPr>
                <w:noProof/>
                <w:webHidden/>
              </w:rPr>
              <w:fldChar w:fldCharType="separate"/>
            </w:r>
            <w:r w:rsidR="001B6A4B">
              <w:rPr>
                <w:noProof/>
                <w:webHidden/>
              </w:rPr>
              <w:t>38</w:t>
            </w:r>
            <w:r w:rsidR="001B6A4B">
              <w:rPr>
                <w:noProof/>
                <w:webHidden/>
              </w:rPr>
              <w:fldChar w:fldCharType="end"/>
            </w:r>
          </w:hyperlink>
        </w:p>
        <w:p w14:paraId="72884084" w14:textId="77777777" w:rsidR="001B6A4B" w:rsidRDefault="00C54285">
          <w:pPr>
            <w:pStyle w:val="21"/>
            <w:tabs>
              <w:tab w:val="left" w:pos="1920"/>
              <w:tab w:val="right" w:leader="dot" w:pos="8297"/>
            </w:tabs>
            <w:rPr>
              <w:noProof/>
            </w:rPr>
          </w:pPr>
          <w:hyperlink w:anchor="_Toc50621737" w:history="1">
            <w:r w:rsidR="001B6A4B" w:rsidRPr="00E87323">
              <w:rPr>
                <w:rStyle w:val="a7"/>
                <w:noProof/>
              </w:rPr>
              <w:t>Chapter 4.</w:t>
            </w:r>
            <w:r w:rsidR="001B6A4B">
              <w:rPr>
                <w:noProof/>
              </w:rPr>
              <w:tab/>
            </w:r>
            <w:r w:rsidR="001B6A4B" w:rsidRPr="00E87323">
              <w:rPr>
                <w:rStyle w:val="a7"/>
                <w:noProof/>
              </w:rPr>
              <w:t>Network Layer</w:t>
            </w:r>
            <w:r w:rsidR="001B6A4B">
              <w:rPr>
                <w:noProof/>
                <w:webHidden/>
              </w:rPr>
              <w:tab/>
            </w:r>
            <w:r w:rsidR="001B6A4B">
              <w:rPr>
                <w:noProof/>
                <w:webHidden/>
              </w:rPr>
              <w:fldChar w:fldCharType="begin"/>
            </w:r>
            <w:r w:rsidR="001B6A4B">
              <w:rPr>
                <w:noProof/>
                <w:webHidden/>
              </w:rPr>
              <w:instrText xml:space="preserve"> PAGEREF _Toc50621737 \h </w:instrText>
            </w:r>
            <w:r w:rsidR="001B6A4B">
              <w:rPr>
                <w:noProof/>
                <w:webHidden/>
              </w:rPr>
            </w:r>
            <w:r w:rsidR="001B6A4B">
              <w:rPr>
                <w:noProof/>
                <w:webHidden/>
              </w:rPr>
              <w:fldChar w:fldCharType="separate"/>
            </w:r>
            <w:r w:rsidR="001B6A4B">
              <w:rPr>
                <w:noProof/>
                <w:webHidden/>
              </w:rPr>
              <w:t>47</w:t>
            </w:r>
            <w:r w:rsidR="001B6A4B">
              <w:rPr>
                <w:noProof/>
                <w:webHidden/>
              </w:rPr>
              <w:fldChar w:fldCharType="end"/>
            </w:r>
          </w:hyperlink>
        </w:p>
        <w:p w14:paraId="701FFA37" w14:textId="77777777" w:rsidR="001B6A4B" w:rsidRDefault="00C54285">
          <w:pPr>
            <w:pStyle w:val="31"/>
            <w:tabs>
              <w:tab w:val="left" w:pos="1920"/>
              <w:tab w:val="right" w:leader="dot" w:pos="8297"/>
            </w:tabs>
            <w:rPr>
              <w:noProof/>
            </w:rPr>
          </w:pPr>
          <w:hyperlink w:anchor="_Toc50621738" w:history="1">
            <w:r w:rsidR="001B6A4B" w:rsidRPr="00E87323">
              <w:rPr>
                <w:rStyle w:val="a7"/>
                <w:noProof/>
              </w:rPr>
              <w:t>Ch.4-1</w:t>
            </w:r>
            <w:r w:rsidR="001B6A4B">
              <w:rPr>
                <w:noProof/>
              </w:rPr>
              <w:tab/>
            </w:r>
            <w:r w:rsidR="001B6A4B" w:rsidRPr="00E87323">
              <w:rPr>
                <w:rStyle w:val="a7"/>
                <w:noProof/>
              </w:rPr>
              <w:t>Introduction</w:t>
            </w:r>
            <w:r w:rsidR="001B6A4B">
              <w:rPr>
                <w:noProof/>
                <w:webHidden/>
              </w:rPr>
              <w:tab/>
            </w:r>
            <w:r w:rsidR="001B6A4B">
              <w:rPr>
                <w:noProof/>
                <w:webHidden/>
              </w:rPr>
              <w:fldChar w:fldCharType="begin"/>
            </w:r>
            <w:r w:rsidR="001B6A4B">
              <w:rPr>
                <w:noProof/>
                <w:webHidden/>
              </w:rPr>
              <w:instrText xml:space="preserve"> PAGEREF _Toc50621738 \h </w:instrText>
            </w:r>
            <w:r w:rsidR="001B6A4B">
              <w:rPr>
                <w:noProof/>
                <w:webHidden/>
              </w:rPr>
            </w:r>
            <w:r w:rsidR="001B6A4B">
              <w:rPr>
                <w:noProof/>
                <w:webHidden/>
              </w:rPr>
              <w:fldChar w:fldCharType="separate"/>
            </w:r>
            <w:r w:rsidR="001B6A4B">
              <w:rPr>
                <w:noProof/>
                <w:webHidden/>
              </w:rPr>
              <w:t>47</w:t>
            </w:r>
            <w:r w:rsidR="001B6A4B">
              <w:rPr>
                <w:noProof/>
                <w:webHidden/>
              </w:rPr>
              <w:fldChar w:fldCharType="end"/>
            </w:r>
          </w:hyperlink>
        </w:p>
        <w:p w14:paraId="15CF1056" w14:textId="77777777" w:rsidR="001B6A4B" w:rsidRDefault="00C54285">
          <w:pPr>
            <w:pStyle w:val="31"/>
            <w:tabs>
              <w:tab w:val="left" w:pos="1920"/>
              <w:tab w:val="right" w:leader="dot" w:pos="8297"/>
            </w:tabs>
            <w:rPr>
              <w:noProof/>
            </w:rPr>
          </w:pPr>
          <w:hyperlink w:anchor="_Toc50621739" w:history="1">
            <w:r w:rsidR="001B6A4B" w:rsidRPr="00E87323">
              <w:rPr>
                <w:rStyle w:val="a7"/>
                <w:noProof/>
              </w:rPr>
              <w:t>Ch.4-2</w:t>
            </w:r>
            <w:r w:rsidR="001B6A4B">
              <w:rPr>
                <w:noProof/>
              </w:rPr>
              <w:tab/>
            </w:r>
            <w:r w:rsidR="001B6A4B" w:rsidRPr="00E87323">
              <w:rPr>
                <w:rStyle w:val="a7"/>
                <w:noProof/>
              </w:rPr>
              <w:t>Virtual circuit and datagram networks</w:t>
            </w:r>
            <w:r w:rsidR="001B6A4B">
              <w:rPr>
                <w:noProof/>
                <w:webHidden/>
              </w:rPr>
              <w:tab/>
            </w:r>
            <w:r w:rsidR="001B6A4B">
              <w:rPr>
                <w:noProof/>
                <w:webHidden/>
              </w:rPr>
              <w:fldChar w:fldCharType="begin"/>
            </w:r>
            <w:r w:rsidR="001B6A4B">
              <w:rPr>
                <w:noProof/>
                <w:webHidden/>
              </w:rPr>
              <w:instrText xml:space="preserve"> PAGEREF _Toc50621739 \h </w:instrText>
            </w:r>
            <w:r w:rsidR="001B6A4B">
              <w:rPr>
                <w:noProof/>
                <w:webHidden/>
              </w:rPr>
            </w:r>
            <w:r w:rsidR="001B6A4B">
              <w:rPr>
                <w:noProof/>
                <w:webHidden/>
              </w:rPr>
              <w:fldChar w:fldCharType="separate"/>
            </w:r>
            <w:r w:rsidR="001B6A4B">
              <w:rPr>
                <w:noProof/>
                <w:webHidden/>
              </w:rPr>
              <w:t>48</w:t>
            </w:r>
            <w:r w:rsidR="001B6A4B">
              <w:rPr>
                <w:noProof/>
                <w:webHidden/>
              </w:rPr>
              <w:fldChar w:fldCharType="end"/>
            </w:r>
          </w:hyperlink>
        </w:p>
        <w:p w14:paraId="43B26C90" w14:textId="77777777" w:rsidR="001B6A4B" w:rsidRDefault="00C54285">
          <w:pPr>
            <w:pStyle w:val="31"/>
            <w:tabs>
              <w:tab w:val="left" w:pos="1920"/>
              <w:tab w:val="right" w:leader="dot" w:pos="8297"/>
            </w:tabs>
            <w:rPr>
              <w:noProof/>
            </w:rPr>
          </w:pPr>
          <w:hyperlink w:anchor="_Toc50621740" w:history="1">
            <w:r w:rsidR="001B6A4B" w:rsidRPr="00E87323">
              <w:rPr>
                <w:rStyle w:val="a7"/>
                <w:noProof/>
              </w:rPr>
              <w:t>Ch.4-3</w:t>
            </w:r>
            <w:r w:rsidR="001B6A4B">
              <w:rPr>
                <w:noProof/>
              </w:rPr>
              <w:tab/>
            </w:r>
            <w:r w:rsidR="001B6A4B" w:rsidRPr="00E87323">
              <w:rPr>
                <w:rStyle w:val="a7"/>
                <w:noProof/>
              </w:rPr>
              <w:t>What’s Inside a Router</w:t>
            </w:r>
            <w:r w:rsidR="001B6A4B">
              <w:rPr>
                <w:noProof/>
                <w:webHidden/>
              </w:rPr>
              <w:tab/>
            </w:r>
            <w:r w:rsidR="001B6A4B">
              <w:rPr>
                <w:noProof/>
                <w:webHidden/>
              </w:rPr>
              <w:fldChar w:fldCharType="begin"/>
            </w:r>
            <w:r w:rsidR="001B6A4B">
              <w:rPr>
                <w:noProof/>
                <w:webHidden/>
              </w:rPr>
              <w:instrText xml:space="preserve"> PAGEREF _Toc50621740 \h </w:instrText>
            </w:r>
            <w:r w:rsidR="001B6A4B">
              <w:rPr>
                <w:noProof/>
                <w:webHidden/>
              </w:rPr>
            </w:r>
            <w:r w:rsidR="001B6A4B">
              <w:rPr>
                <w:noProof/>
                <w:webHidden/>
              </w:rPr>
              <w:fldChar w:fldCharType="separate"/>
            </w:r>
            <w:r w:rsidR="001B6A4B">
              <w:rPr>
                <w:noProof/>
                <w:webHidden/>
              </w:rPr>
              <w:t>50</w:t>
            </w:r>
            <w:r w:rsidR="001B6A4B">
              <w:rPr>
                <w:noProof/>
                <w:webHidden/>
              </w:rPr>
              <w:fldChar w:fldCharType="end"/>
            </w:r>
          </w:hyperlink>
        </w:p>
        <w:p w14:paraId="2EFBA86E" w14:textId="77777777" w:rsidR="001B6A4B" w:rsidRDefault="00C54285">
          <w:pPr>
            <w:pStyle w:val="31"/>
            <w:tabs>
              <w:tab w:val="left" w:pos="1920"/>
              <w:tab w:val="right" w:leader="dot" w:pos="8297"/>
            </w:tabs>
            <w:rPr>
              <w:noProof/>
            </w:rPr>
          </w:pPr>
          <w:hyperlink w:anchor="_Toc50621741" w:history="1">
            <w:r w:rsidR="001B6A4B" w:rsidRPr="00E87323">
              <w:rPr>
                <w:rStyle w:val="a7"/>
                <w:noProof/>
              </w:rPr>
              <w:t>Ch.4-4</w:t>
            </w:r>
            <w:r w:rsidR="001B6A4B">
              <w:rPr>
                <w:noProof/>
              </w:rPr>
              <w:tab/>
            </w:r>
            <w:r w:rsidR="001B6A4B" w:rsidRPr="00E87323">
              <w:rPr>
                <w:rStyle w:val="a7"/>
                <w:noProof/>
              </w:rPr>
              <w:t>IP - Internet Protocol</w:t>
            </w:r>
            <w:r w:rsidR="001B6A4B">
              <w:rPr>
                <w:noProof/>
                <w:webHidden/>
              </w:rPr>
              <w:tab/>
            </w:r>
            <w:r w:rsidR="001B6A4B">
              <w:rPr>
                <w:noProof/>
                <w:webHidden/>
              </w:rPr>
              <w:fldChar w:fldCharType="begin"/>
            </w:r>
            <w:r w:rsidR="001B6A4B">
              <w:rPr>
                <w:noProof/>
                <w:webHidden/>
              </w:rPr>
              <w:instrText xml:space="preserve"> PAGEREF _Toc50621741 \h </w:instrText>
            </w:r>
            <w:r w:rsidR="001B6A4B">
              <w:rPr>
                <w:noProof/>
                <w:webHidden/>
              </w:rPr>
            </w:r>
            <w:r w:rsidR="001B6A4B">
              <w:rPr>
                <w:noProof/>
                <w:webHidden/>
              </w:rPr>
              <w:fldChar w:fldCharType="separate"/>
            </w:r>
            <w:r w:rsidR="001B6A4B">
              <w:rPr>
                <w:noProof/>
                <w:webHidden/>
              </w:rPr>
              <w:t>52</w:t>
            </w:r>
            <w:r w:rsidR="001B6A4B">
              <w:rPr>
                <w:noProof/>
                <w:webHidden/>
              </w:rPr>
              <w:fldChar w:fldCharType="end"/>
            </w:r>
          </w:hyperlink>
        </w:p>
        <w:p w14:paraId="07794ED1" w14:textId="77777777" w:rsidR="001B6A4B" w:rsidRDefault="00C54285">
          <w:pPr>
            <w:pStyle w:val="31"/>
            <w:tabs>
              <w:tab w:val="left" w:pos="1920"/>
              <w:tab w:val="right" w:leader="dot" w:pos="8297"/>
            </w:tabs>
            <w:rPr>
              <w:noProof/>
            </w:rPr>
          </w:pPr>
          <w:hyperlink w:anchor="_Toc50621742" w:history="1">
            <w:r w:rsidR="001B6A4B" w:rsidRPr="00E87323">
              <w:rPr>
                <w:rStyle w:val="a7"/>
                <w:noProof/>
              </w:rPr>
              <w:t>Ch.4-5</w:t>
            </w:r>
            <w:r w:rsidR="001B6A4B">
              <w:rPr>
                <w:noProof/>
              </w:rPr>
              <w:tab/>
            </w:r>
            <w:r w:rsidR="001B6A4B" w:rsidRPr="00E87323">
              <w:rPr>
                <w:rStyle w:val="a7"/>
                <w:noProof/>
              </w:rPr>
              <w:t>ICMP – Internet Control Message Protocol</w:t>
            </w:r>
            <w:r w:rsidR="001B6A4B">
              <w:rPr>
                <w:noProof/>
                <w:webHidden/>
              </w:rPr>
              <w:tab/>
            </w:r>
            <w:r w:rsidR="001B6A4B">
              <w:rPr>
                <w:noProof/>
                <w:webHidden/>
              </w:rPr>
              <w:fldChar w:fldCharType="begin"/>
            </w:r>
            <w:r w:rsidR="001B6A4B">
              <w:rPr>
                <w:noProof/>
                <w:webHidden/>
              </w:rPr>
              <w:instrText xml:space="preserve"> PAGEREF _Toc50621742 \h </w:instrText>
            </w:r>
            <w:r w:rsidR="001B6A4B">
              <w:rPr>
                <w:noProof/>
                <w:webHidden/>
              </w:rPr>
            </w:r>
            <w:r w:rsidR="001B6A4B">
              <w:rPr>
                <w:noProof/>
                <w:webHidden/>
              </w:rPr>
              <w:fldChar w:fldCharType="separate"/>
            </w:r>
            <w:r w:rsidR="001B6A4B">
              <w:rPr>
                <w:noProof/>
                <w:webHidden/>
              </w:rPr>
              <w:t>61</w:t>
            </w:r>
            <w:r w:rsidR="001B6A4B">
              <w:rPr>
                <w:noProof/>
                <w:webHidden/>
              </w:rPr>
              <w:fldChar w:fldCharType="end"/>
            </w:r>
          </w:hyperlink>
        </w:p>
        <w:p w14:paraId="53D16D02" w14:textId="77777777" w:rsidR="001B6A4B" w:rsidRDefault="00C54285">
          <w:pPr>
            <w:pStyle w:val="31"/>
            <w:tabs>
              <w:tab w:val="left" w:pos="1920"/>
              <w:tab w:val="right" w:leader="dot" w:pos="8297"/>
            </w:tabs>
            <w:rPr>
              <w:noProof/>
            </w:rPr>
          </w:pPr>
          <w:hyperlink w:anchor="_Toc50621743" w:history="1">
            <w:r w:rsidR="001B6A4B" w:rsidRPr="00E87323">
              <w:rPr>
                <w:rStyle w:val="a7"/>
                <w:noProof/>
              </w:rPr>
              <w:t>Ch.4-6</w:t>
            </w:r>
            <w:r w:rsidR="001B6A4B">
              <w:rPr>
                <w:noProof/>
              </w:rPr>
              <w:tab/>
            </w:r>
            <w:r w:rsidR="001B6A4B" w:rsidRPr="00E87323">
              <w:rPr>
                <w:rStyle w:val="a7"/>
                <w:noProof/>
              </w:rPr>
              <w:t>Routing Algorithms</w:t>
            </w:r>
            <w:r w:rsidR="001B6A4B">
              <w:rPr>
                <w:noProof/>
                <w:webHidden/>
              </w:rPr>
              <w:tab/>
            </w:r>
            <w:r w:rsidR="001B6A4B">
              <w:rPr>
                <w:noProof/>
                <w:webHidden/>
              </w:rPr>
              <w:fldChar w:fldCharType="begin"/>
            </w:r>
            <w:r w:rsidR="001B6A4B">
              <w:rPr>
                <w:noProof/>
                <w:webHidden/>
              </w:rPr>
              <w:instrText xml:space="preserve"> PAGEREF _Toc50621743 \h </w:instrText>
            </w:r>
            <w:r w:rsidR="001B6A4B">
              <w:rPr>
                <w:noProof/>
                <w:webHidden/>
              </w:rPr>
            </w:r>
            <w:r w:rsidR="001B6A4B">
              <w:rPr>
                <w:noProof/>
                <w:webHidden/>
              </w:rPr>
              <w:fldChar w:fldCharType="separate"/>
            </w:r>
            <w:r w:rsidR="001B6A4B">
              <w:rPr>
                <w:noProof/>
                <w:webHidden/>
              </w:rPr>
              <w:t>62</w:t>
            </w:r>
            <w:r w:rsidR="001B6A4B">
              <w:rPr>
                <w:noProof/>
                <w:webHidden/>
              </w:rPr>
              <w:fldChar w:fldCharType="end"/>
            </w:r>
          </w:hyperlink>
        </w:p>
        <w:p w14:paraId="244FD1B3" w14:textId="77777777" w:rsidR="001B6A4B" w:rsidRDefault="00C54285">
          <w:pPr>
            <w:pStyle w:val="31"/>
            <w:tabs>
              <w:tab w:val="left" w:pos="1920"/>
              <w:tab w:val="right" w:leader="dot" w:pos="8297"/>
            </w:tabs>
            <w:rPr>
              <w:noProof/>
            </w:rPr>
          </w:pPr>
          <w:hyperlink w:anchor="_Toc50621744" w:history="1">
            <w:r w:rsidR="001B6A4B" w:rsidRPr="00E87323">
              <w:rPr>
                <w:rStyle w:val="a7"/>
                <w:noProof/>
              </w:rPr>
              <w:t>Ch.4-7</w:t>
            </w:r>
            <w:r w:rsidR="001B6A4B">
              <w:rPr>
                <w:noProof/>
              </w:rPr>
              <w:tab/>
            </w:r>
            <w:r w:rsidR="001B6A4B" w:rsidRPr="00E87323">
              <w:rPr>
                <w:rStyle w:val="a7"/>
                <w:noProof/>
              </w:rPr>
              <w:t>Routing in the Internet</w:t>
            </w:r>
            <w:r w:rsidR="001B6A4B">
              <w:rPr>
                <w:noProof/>
                <w:webHidden/>
              </w:rPr>
              <w:tab/>
            </w:r>
            <w:r w:rsidR="001B6A4B">
              <w:rPr>
                <w:noProof/>
                <w:webHidden/>
              </w:rPr>
              <w:fldChar w:fldCharType="begin"/>
            </w:r>
            <w:r w:rsidR="001B6A4B">
              <w:rPr>
                <w:noProof/>
                <w:webHidden/>
              </w:rPr>
              <w:instrText xml:space="preserve"> PAGEREF _Toc50621744 \h </w:instrText>
            </w:r>
            <w:r w:rsidR="001B6A4B">
              <w:rPr>
                <w:noProof/>
                <w:webHidden/>
              </w:rPr>
            </w:r>
            <w:r w:rsidR="001B6A4B">
              <w:rPr>
                <w:noProof/>
                <w:webHidden/>
              </w:rPr>
              <w:fldChar w:fldCharType="separate"/>
            </w:r>
            <w:r w:rsidR="001B6A4B">
              <w:rPr>
                <w:noProof/>
                <w:webHidden/>
              </w:rPr>
              <w:t>64</w:t>
            </w:r>
            <w:r w:rsidR="001B6A4B">
              <w:rPr>
                <w:noProof/>
                <w:webHidden/>
              </w:rPr>
              <w:fldChar w:fldCharType="end"/>
            </w:r>
          </w:hyperlink>
        </w:p>
        <w:p w14:paraId="252C900D" w14:textId="77777777" w:rsidR="001B6A4B" w:rsidRDefault="00C54285">
          <w:pPr>
            <w:pStyle w:val="31"/>
            <w:tabs>
              <w:tab w:val="left" w:pos="1920"/>
              <w:tab w:val="right" w:leader="dot" w:pos="8297"/>
            </w:tabs>
            <w:rPr>
              <w:noProof/>
            </w:rPr>
          </w:pPr>
          <w:hyperlink w:anchor="_Toc50621745" w:history="1">
            <w:r w:rsidR="001B6A4B" w:rsidRPr="00E87323">
              <w:rPr>
                <w:rStyle w:val="a7"/>
                <w:noProof/>
              </w:rPr>
              <w:t>Ch.4-8</w:t>
            </w:r>
            <w:r w:rsidR="001B6A4B">
              <w:rPr>
                <w:noProof/>
              </w:rPr>
              <w:tab/>
            </w:r>
            <w:r w:rsidR="001B6A4B" w:rsidRPr="00E87323">
              <w:rPr>
                <w:rStyle w:val="a7"/>
                <w:noProof/>
              </w:rPr>
              <w:t>Broadcast and Multicast Routing</w:t>
            </w:r>
            <w:r w:rsidR="001B6A4B">
              <w:rPr>
                <w:noProof/>
                <w:webHidden/>
              </w:rPr>
              <w:tab/>
            </w:r>
            <w:r w:rsidR="001B6A4B">
              <w:rPr>
                <w:noProof/>
                <w:webHidden/>
              </w:rPr>
              <w:fldChar w:fldCharType="begin"/>
            </w:r>
            <w:r w:rsidR="001B6A4B">
              <w:rPr>
                <w:noProof/>
                <w:webHidden/>
              </w:rPr>
              <w:instrText xml:space="preserve"> PAGEREF _Toc50621745 \h </w:instrText>
            </w:r>
            <w:r w:rsidR="001B6A4B">
              <w:rPr>
                <w:noProof/>
                <w:webHidden/>
              </w:rPr>
            </w:r>
            <w:r w:rsidR="001B6A4B">
              <w:rPr>
                <w:noProof/>
                <w:webHidden/>
              </w:rPr>
              <w:fldChar w:fldCharType="separate"/>
            </w:r>
            <w:r w:rsidR="001B6A4B">
              <w:rPr>
                <w:noProof/>
                <w:webHidden/>
              </w:rPr>
              <w:t>66</w:t>
            </w:r>
            <w:r w:rsidR="001B6A4B">
              <w:rPr>
                <w:noProof/>
                <w:webHidden/>
              </w:rPr>
              <w:fldChar w:fldCharType="end"/>
            </w:r>
          </w:hyperlink>
        </w:p>
        <w:p w14:paraId="399F1C43" w14:textId="77777777" w:rsidR="001B6A4B" w:rsidRDefault="00C54285">
          <w:pPr>
            <w:pStyle w:val="21"/>
            <w:tabs>
              <w:tab w:val="left" w:pos="1920"/>
              <w:tab w:val="right" w:leader="dot" w:pos="8297"/>
            </w:tabs>
            <w:rPr>
              <w:noProof/>
            </w:rPr>
          </w:pPr>
          <w:hyperlink w:anchor="_Toc50621746" w:history="1">
            <w:r w:rsidR="001B6A4B" w:rsidRPr="00E87323">
              <w:rPr>
                <w:rStyle w:val="a7"/>
                <w:noProof/>
              </w:rPr>
              <w:t>Chapter 5.</w:t>
            </w:r>
            <w:r w:rsidR="001B6A4B">
              <w:rPr>
                <w:noProof/>
              </w:rPr>
              <w:tab/>
            </w:r>
            <w:r w:rsidR="001B6A4B" w:rsidRPr="00E87323">
              <w:rPr>
                <w:rStyle w:val="a7"/>
                <w:noProof/>
              </w:rPr>
              <w:t>The Link Layer: Links, Access Networks, and LANs</w:t>
            </w:r>
            <w:r w:rsidR="001B6A4B">
              <w:rPr>
                <w:noProof/>
                <w:webHidden/>
              </w:rPr>
              <w:tab/>
            </w:r>
            <w:r w:rsidR="001B6A4B">
              <w:rPr>
                <w:noProof/>
                <w:webHidden/>
              </w:rPr>
              <w:fldChar w:fldCharType="begin"/>
            </w:r>
            <w:r w:rsidR="001B6A4B">
              <w:rPr>
                <w:noProof/>
                <w:webHidden/>
              </w:rPr>
              <w:instrText xml:space="preserve"> PAGEREF _Toc50621746 \h </w:instrText>
            </w:r>
            <w:r w:rsidR="001B6A4B">
              <w:rPr>
                <w:noProof/>
                <w:webHidden/>
              </w:rPr>
            </w:r>
            <w:r w:rsidR="001B6A4B">
              <w:rPr>
                <w:noProof/>
                <w:webHidden/>
              </w:rPr>
              <w:fldChar w:fldCharType="separate"/>
            </w:r>
            <w:r w:rsidR="001B6A4B">
              <w:rPr>
                <w:noProof/>
                <w:webHidden/>
              </w:rPr>
              <w:t>70</w:t>
            </w:r>
            <w:r w:rsidR="001B6A4B">
              <w:rPr>
                <w:noProof/>
                <w:webHidden/>
              </w:rPr>
              <w:fldChar w:fldCharType="end"/>
            </w:r>
          </w:hyperlink>
        </w:p>
        <w:p w14:paraId="280C1281" w14:textId="77777777" w:rsidR="001B6A4B" w:rsidRDefault="00C54285">
          <w:pPr>
            <w:pStyle w:val="31"/>
            <w:tabs>
              <w:tab w:val="left" w:pos="1920"/>
              <w:tab w:val="right" w:leader="dot" w:pos="8297"/>
            </w:tabs>
            <w:rPr>
              <w:noProof/>
            </w:rPr>
          </w:pPr>
          <w:hyperlink w:anchor="_Toc50621747" w:history="1">
            <w:r w:rsidR="001B6A4B" w:rsidRPr="00E87323">
              <w:rPr>
                <w:rStyle w:val="a7"/>
                <w:noProof/>
              </w:rPr>
              <w:t>Ch.5-1</w:t>
            </w:r>
            <w:r w:rsidR="001B6A4B">
              <w:rPr>
                <w:noProof/>
              </w:rPr>
              <w:tab/>
            </w:r>
            <w:r w:rsidR="001B6A4B" w:rsidRPr="00E87323">
              <w:rPr>
                <w:rStyle w:val="a7"/>
                <w:noProof/>
              </w:rPr>
              <w:t>Introduction to the Link Layer</w:t>
            </w:r>
            <w:r w:rsidR="001B6A4B">
              <w:rPr>
                <w:noProof/>
                <w:webHidden/>
              </w:rPr>
              <w:tab/>
            </w:r>
            <w:r w:rsidR="001B6A4B">
              <w:rPr>
                <w:noProof/>
                <w:webHidden/>
              </w:rPr>
              <w:fldChar w:fldCharType="begin"/>
            </w:r>
            <w:r w:rsidR="001B6A4B">
              <w:rPr>
                <w:noProof/>
                <w:webHidden/>
              </w:rPr>
              <w:instrText xml:space="preserve"> PAGEREF _Toc50621747 \h </w:instrText>
            </w:r>
            <w:r w:rsidR="001B6A4B">
              <w:rPr>
                <w:noProof/>
                <w:webHidden/>
              </w:rPr>
            </w:r>
            <w:r w:rsidR="001B6A4B">
              <w:rPr>
                <w:noProof/>
                <w:webHidden/>
              </w:rPr>
              <w:fldChar w:fldCharType="separate"/>
            </w:r>
            <w:r w:rsidR="001B6A4B">
              <w:rPr>
                <w:noProof/>
                <w:webHidden/>
              </w:rPr>
              <w:t>70</w:t>
            </w:r>
            <w:r w:rsidR="001B6A4B">
              <w:rPr>
                <w:noProof/>
                <w:webHidden/>
              </w:rPr>
              <w:fldChar w:fldCharType="end"/>
            </w:r>
          </w:hyperlink>
        </w:p>
        <w:p w14:paraId="722EA25F" w14:textId="77777777" w:rsidR="001B6A4B" w:rsidRDefault="00C54285">
          <w:pPr>
            <w:pStyle w:val="31"/>
            <w:tabs>
              <w:tab w:val="left" w:pos="1920"/>
              <w:tab w:val="right" w:leader="dot" w:pos="8297"/>
            </w:tabs>
            <w:rPr>
              <w:noProof/>
            </w:rPr>
          </w:pPr>
          <w:hyperlink w:anchor="_Toc50621748" w:history="1">
            <w:r w:rsidR="001B6A4B" w:rsidRPr="00E87323">
              <w:rPr>
                <w:rStyle w:val="a7"/>
                <w:noProof/>
              </w:rPr>
              <w:t>Ch.5-2</w:t>
            </w:r>
            <w:r w:rsidR="001B6A4B">
              <w:rPr>
                <w:noProof/>
              </w:rPr>
              <w:tab/>
            </w:r>
            <w:r w:rsidR="001B6A4B" w:rsidRPr="00E87323">
              <w:rPr>
                <w:rStyle w:val="a7"/>
                <w:noProof/>
              </w:rPr>
              <w:t>Error Detection and Error Correction</w:t>
            </w:r>
            <w:r w:rsidR="001B6A4B">
              <w:rPr>
                <w:noProof/>
                <w:webHidden/>
              </w:rPr>
              <w:tab/>
            </w:r>
            <w:r w:rsidR="001B6A4B">
              <w:rPr>
                <w:noProof/>
                <w:webHidden/>
              </w:rPr>
              <w:fldChar w:fldCharType="begin"/>
            </w:r>
            <w:r w:rsidR="001B6A4B">
              <w:rPr>
                <w:noProof/>
                <w:webHidden/>
              </w:rPr>
              <w:instrText xml:space="preserve"> PAGEREF _Toc50621748 \h </w:instrText>
            </w:r>
            <w:r w:rsidR="001B6A4B">
              <w:rPr>
                <w:noProof/>
                <w:webHidden/>
              </w:rPr>
            </w:r>
            <w:r w:rsidR="001B6A4B">
              <w:rPr>
                <w:noProof/>
                <w:webHidden/>
              </w:rPr>
              <w:fldChar w:fldCharType="separate"/>
            </w:r>
            <w:r w:rsidR="001B6A4B">
              <w:rPr>
                <w:noProof/>
                <w:webHidden/>
              </w:rPr>
              <w:t>71</w:t>
            </w:r>
            <w:r w:rsidR="001B6A4B">
              <w:rPr>
                <w:noProof/>
                <w:webHidden/>
              </w:rPr>
              <w:fldChar w:fldCharType="end"/>
            </w:r>
          </w:hyperlink>
        </w:p>
        <w:p w14:paraId="0218099B" w14:textId="77777777" w:rsidR="001B6A4B" w:rsidRDefault="00C54285">
          <w:pPr>
            <w:pStyle w:val="31"/>
            <w:tabs>
              <w:tab w:val="left" w:pos="1920"/>
              <w:tab w:val="right" w:leader="dot" w:pos="8297"/>
            </w:tabs>
            <w:rPr>
              <w:noProof/>
            </w:rPr>
          </w:pPr>
          <w:hyperlink w:anchor="_Toc50621749" w:history="1">
            <w:r w:rsidR="001B6A4B" w:rsidRPr="00E87323">
              <w:rPr>
                <w:rStyle w:val="a7"/>
                <w:noProof/>
              </w:rPr>
              <w:t>Ch.5-3</w:t>
            </w:r>
            <w:r w:rsidR="001B6A4B">
              <w:rPr>
                <w:noProof/>
              </w:rPr>
              <w:tab/>
            </w:r>
            <w:r w:rsidR="001B6A4B" w:rsidRPr="00E87323">
              <w:rPr>
                <w:rStyle w:val="a7"/>
                <w:noProof/>
              </w:rPr>
              <w:t>Multiple Access Links and Protocols</w:t>
            </w:r>
            <w:r w:rsidR="001B6A4B">
              <w:rPr>
                <w:noProof/>
                <w:webHidden/>
              </w:rPr>
              <w:tab/>
            </w:r>
            <w:r w:rsidR="001B6A4B">
              <w:rPr>
                <w:noProof/>
                <w:webHidden/>
              </w:rPr>
              <w:fldChar w:fldCharType="begin"/>
            </w:r>
            <w:r w:rsidR="001B6A4B">
              <w:rPr>
                <w:noProof/>
                <w:webHidden/>
              </w:rPr>
              <w:instrText xml:space="preserve"> PAGEREF _Toc50621749 \h </w:instrText>
            </w:r>
            <w:r w:rsidR="001B6A4B">
              <w:rPr>
                <w:noProof/>
                <w:webHidden/>
              </w:rPr>
            </w:r>
            <w:r w:rsidR="001B6A4B">
              <w:rPr>
                <w:noProof/>
                <w:webHidden/>
              </w:rPr>
              <w:fldChar w:fldCharType="separate"/>
            </w:r>
            <w:r w:rsidR="001B6A4B">
              <w:rPr>
                <w:noProof/>
                <w:webHidden/>
              </w:rPr>
              <w:t>73</w:t>
            </w:r>
            <w:r w:rsidR="001B6A4B">
              <w:rPr>
                <w:noProof/>
                <w:webHidden/>
              </w:rPr>
              <w:fldChar w:fldCharType="end"/>
            </w:r>
          </w:hyperlink>
        </w:p>
        <w:p w14:paraId="6F3532C8" w14:textId="77777777" w:rsidR="001B6A4B" w:rsidRDefault="00C54285">
          <w:pPr>
            <w:pStyle w:val="31"/>
            <w:tabs>
              <w:tab w:val="left" w:pos="1920"/>
              <w:tab w:val="right" w:leader="dot" w:pos="8297"/>
            </w:tabs>
            <w:rPr>
              <w:noProof/>
            </w:rPr>
          </w:pPr>
          <w:hyperlink w:anchor="_Toc50621750" w:history="1">
            <w:r w:rsidR="001B6A4B" w:rsidRPr="00E87323">
              <w:rPr>
                <w:rStyle w:val="a7"/>
                <w:noProof/>
              </w:rPr>
              <w:t>Ch.5-4</w:t>
            </w:r>
            <w:r w:rsidR="001B6A4B">
              <w:rPr>
                <w:noProof/>
              </w:rPr>
              <w:tab/>
            </w:r>
            <w:r w:rsidR="001B6A4B" w:rsidRPr="00E87323">
              <w:rPr>
                <w:rStyle w:val="a7"/>
                <w:noProof/>
              </w:rPr>
              <w:t>Link-Layer Addressing</w:t>
            </w:r>
            <w:r w:rsidR="001B6A4B">
              <w:rPr>
                <w:noProof/>
                <w:webHidden/>
              </w:rPr>
              <w:tab/>
            </w:r>
            <w:r w:rsidR="001B6A4B">
              <w:rPr>
                <w:noProof/>
                <w:webHidden/>
              </w:rPr>
              <w:fldChar w:fldCharType="begin"/>
            </w:r>
            <w:r w:rsidR="001B6A4B">
              <w:rPr>
                <w:noProof/>
                <w:webHidden/>
              </w:rPr>
              <w:instrText xml:space="preserve"> PAGEREF _Toc50621750 \h </w:instrText>
            </w:r>
            <w:r w:rsidR="001B6A4B">
              <w:rPr>
                <w:noProof/>
                <w:webHidden/>
              </w:rPr>
            </w:r>
            <w:r w:rsidR="001B6A4B">
              <w:rPr>
                <w:noProof/>
                <w:webHidden/>
              </w:rPr>
              <w:fldChar w:fldCharType="separate"/>
            </w:r>
            <w:r w:rsidR="001B6A4B">
              <w:rPr>
                <w:noProof/>
                <w:webHidden/>
              </w:rPr>
              <w:t>78</w:t>
            </w:r>
            <w:r w:rsidR="001B6A4B">
              <w:rPr>
                <w:noProof/>
                <w:webHidden/>
              </w:rPr>
              <w:fldChar w:fldCharType="end"/>
            </w:r>
          </w:hyperlink>
        </w:p>
        <w:p w14:paraId="66EA1AB1" w14:textId="77777777" w:rsidR="001B6A4B" w:rsidRDefault="00C54285">
          <w:pPr>
            <w:pStyle w:val="31"/>
            <w:tabs>
              <w:tab w:val="left" w:pos="1920"/>
              <w:tab w:val="right" w:leader="dot" w:pos="8297"/>
            </w:tabs>
            <w:rPr>
              <w:noProof/>
            </w:rPr>
          </w:pPr>
          <w:hyperlink w:anchor="_Toc50621751" w:history="1">
            <w:r w:rsidR="001B6A4B" w:rsidRPr="00E87323">
              <w:rPr>
                <w:rStyle w:val="a7"/>
                <w:noProof/>
              </w:rPr>
              <w:t>Ch.5-5</w:t>
            </w:r>
            <w:r w:rsidR="001B6A4B">
              <w:rPr>
                <w:noProof/>
              </w:rPr>
              <w:tab/>
            </w:r>
            <w:r w:rsidR="001B6A4B" w:rsidRPr="00E87323">
              <w:rPr>
                <w:rStyle w:val="a7"/>
                <w:noProof/>
              </w:rPr>
              <w:t>Ethernet</w:t>
            </w:r>
            <w:r w:rsidR="001B6A4B">
              <w:rPr>
                <w:noProof/>
                <w:webHidden/>
              </w:rPr>
              <w:tab/>
            </w:r>
            <w:r w:rsidR="001B6A4B">
              <w:rPr>
                <w:noProof/>
                <w:webHidden/>
              </w:rPr>
              <w:fldChar w:fldCharType="begin"/>
            </w:r>
            <w:r w:rsidR="001B6A4B">
              <w:rPr>
                <w:noProof/>
                <w:webHidden/>
              </w:rPr>
              <w:instrText xml:space="preserve"> PAGEREF _Toc50621751 \h </w:instrText>
            </w:r>
            <w:r w:rsidR="001B6A4B">
              <w:rPr>
                <w:noProof/>
                <w:webHidden/>
              </w:rPr>
            </w:r>
            <w:r w:rsidR="001B6A4B">
              <w:rPr>
                <w:noProof/>
                <w:webHidden/>
              </w:rPr>
              <w:fldChar w:fldCharType="separate"/>
            </w:r>
            <w:r w:rsidR="001B6A4B">
              <w:rPr>
                <w:noProof/>
                <w:webHidden/>
              </w:rPr>
              <w:t>78</w:t>
            </w:r>
            <w:r w:rsidR="001B6A4B">
              <w:rPr>
                <w:noProof/>
                <w:webHidden/>
              </w:rPr>
              <w:fldChar w:fldCharType="end"/>
            </w:r>
          </w:hyperlink>
        </w:p>
        <w:p w14:paraId="3E0EE8C5" w14:textId="77777777" w:rsidR="001B6A4B" w:rsidRDefault="00C54285">
          <w:pPr>
            <w:pStyle w:val="31"/>
            <w:tabs>
              <w:tab w:val="left" w:pos="1920"/>
              <w:tab w:val="right" w:leader="dot" w:pos="8297"/>
            </w:tabs>
            <w:rPr>
              <w:noProof/>
            </w:rPr>
          </w:pPr>
          <w:hyperlink w:anchor="_Toc50621752" w:history="1">
            <w:r w:rsidR="001B6A4B" w:rsidRPr="00E87323">
              <w:rPr>
                <w:rStyle w:val="a7"/>
                <w:noProof/>
              </w:rPr>
              <w:t>Ch.5-6</w:t>
            </w:r>
            <w:r w:rsidR="001B6A4B">
              <w:rPr>
                <w:noProof/>
              </w:rPr>
              <w:tab/>
            </w:r>
            <w:r w:rsidR="001B6A4B" w:rsidRPr="00E87323">
              <w:rPr>
                <w:rStyle w:val="a7"/>
                <w:noProof/>
              </w:rPr>
              <w:t>Point to Point Protocols</w:t>
            </w:r>
            <w:r w:rsidR="001B6A4B">
              <w:rPr>
                <w:noProof/>
                <w:webHidden/>
              </w:rPr>
              <w:tab/>
            </w:r>
            <w:r w:rsidR="001B6A4B">
              <w:rPr>
                <w:noProof/>
                <w:webHidden/>
              </w:rPr>
              <w:fldChar w:fldCharType="begin"/>
            </w:r>
            <w:r w:rsidR="001B6A4B">
              <w:rPr>
                <w:noProof/>
                <w:webHidden/>
              </w:rPr>
              <w:instrText xml:space="preserve"> PAGEREF _Toc50621752 \h </w:instrText>
            </w:r>
            <w:r w:rsidR="001B6A4B">
              <w:rPr>
                <w:noProof/>
                <w:webHidden/>
              </w:rPr>
            </w:r>
            <w:r w:rsidR="001B6A4B">
              <w:rPr>
                <w:noProof/>
                <w:webHidden/>
              </w:rPr>
              <w:fldChar w:fldCharType="separate"/>
            </w:r>
            <w:r w:rsidR="001B6A4B">
              <w:rPr>
                <w:noProof/>
                <w:webHidden/>
              </w:rPr>
              <w:t>79</w:t>
            </w:r>
            <w:r w:rsidR="001B6A4B">
              <w:rPr>
                <w:noProof/>
                <w:webHidden/>
              </w:rPr>
              <w:fldChar w:fldCharType="end"/>
            </w:r>
          </w:hyperlink>
        </w:p>
        <w:p w14:paraId="5D0499B1" w14:textId="77777777" w:rsidR="001B6A4B" w:rsidRDefault="00C54285">
          <w:pPr>
            <w:pStyle w:val="31"/>
            <w:tabs>
              <w:tab w:val="left" w:pos="1920"/>
              <w:tab w:val="right" w:leader="dot" w:pos="8297"/>
            </w:tabs>
            <w:rPr>
              <w:noProof/>
            </w:rPr>
          </w:pPr>
          <w:hyperlink w:anchor="_Toc50621753" w:history="1">
            <w:r w:rsidR="001B6A4B" w:rsidRPr="00E87323">
              <w:rPr>
                <w:rStyle w:val="a7"/>
                <w:noProof/>
              </w:rPr>
              <w:t>Ch.5-7</w:t>
            </w:r>
            <w:r w:rsidR="001B6A4B">
              <w:rPr>
                <w:noProof/>
              </w:rPr>
              <w:tab/>
            </w:r>
            <w:r w:rsidR="001B6A4B" w:rsidRPr="00E87323">
              <w:rPr>
                <w:rStyle w:val="a7"/>
                <w:noProof/>
              </w:rPr>
              <w:t>Link Virtualization: ATM and MPLS</w:t>
            </w:r>
            <w:r w:rsidR="001B6A4B">
              <w:rPr>
                <w:noProof/>
                <w:webHidden/>
              </w:rPr>
              <w:tab/>
            </w:r>
            <w:r w:rsidR="001B6A4B">
              <w:rPr>
                <w:noProof/>
                <w:webHidden/>
              </w:rPr>
              <w:fldChar w:fldCharType="begin"/>
            </w:r>
            <w:r w:rsidR="001B6A4B">
              <w:rPr>
                <w:noProof/>
                <w:webHidden/>
              </w:rPr>
              <w:instrText xml:space="preserve"> PAGEREF _Toc50621753 \h </w:instrText>
            </w:r>
            <w:r w:rsidR="001B6A4B">
              <w:rPr>
                <w:noProof/>
                <w:webHidden/>
              </w:rPr>
            </w:r>
            <w:r w:rsidR="001B6A4B">
              <w:rPr>
                <w:noProof/>
                <w:webHidden/>
              </w:rPr>
              <w:fldChar w:fldCharType="separate"/>
            </w:r>
            <w:r w:rsidR="001B6A4B">
              <w:rPr>
                <w:noProof/>
                <w:webHidden/>
              </w:rPr>
              <w:t>81</w:t>
            </w:r>
            <w:r w:rsidR="001B6A4B">
              <w:rPr>
                <w:noProof/>
                <w:webHidden/>
              </w:rPr>
              <w:fldChar w:fldCharType="end"/>
            </w:r>
          </w:hyperlink>
        </w:p>
        <w:p w14:paraId="14890A1F" w14:textId="77777777" w:rsidR="001B6A4B" w:rsidRDefault="00C54285">
          <w:pPr>
            <w:pStyle w:val="21"/>
            <w:tabs>
              <w:tab w:val="left" w:pos="1920"/>
              <w:tab w:val="right" w:leader="dot" w:pos="8297"/>
            </w:tabs>
            <w:rPr>
              <w:noProof/>
            </w:rPr>
          </w:pPr>
          <w:hyperlink w:anchor="_Toc50621754" w:history="1">
            <w:r w:rsidR="001B6A4B" w:rsidRPr="00E87323">
              <w:rPr>
                <w:rStyle w:val="a7"/>
                <w:noProof/>
              </w:rPr>
              <w:t>Chapter 6.</w:t>
            </w:r>
            <w:r w:rsidR="001B6A4B">
              <w:rPr>
                <w:noProof/>
              </w:rPr>
              <w:tab/>
            </w:r>
            <w:r w:rsidR="001B6A4B" w:rsidRPr="00E87323">
              <w:rPr>
                <w:rStyle w:val="a7"/>
                <w:noProof/>
              </w:rPr>
              <w:t>Wireless Network</w:t>
            </w:r>
            <w:r w:rsidR="001B6A4B">
              <w:rPr>
                <w:noProof/>
                <w:webHidden/>
              </w:rPr>
              <w:tab/>
            </w:r>
            <w:r w:rsidR="001B6A4B">
              <w:rPr>
                <w:noProof/>
                <w:webHidden/>
              </w:rPr>
              <w:fldChar w:fldCharType="begin"/>
            </w:r>
            <w:r w:rsidR="001B6A4B">
              <w:rPr>
                <w:noProof/>
                <w:webHidden/>
              </w:rPr>
              <w:instrText xml:space="preserve"> PAGEREF _Toc50621754 \h </w:instrText>
            </w:r>
            <w:r w:rsidR="001B6A4B">
              <w:rPr>
                <w:noProof/>
                <w:webHidden/>
              </w:rPr>
            </w:r>
            <w:r w:rsidR="001B6A4B">
              <w:rPr>
                <w:noProof/>
                <w:webHidden/>
              </w:rPr>
              <w:fldChar w:fldCharType="separate"/>
            </w:r>
            <w:r w:rsidR="001B6A4B">
              <w:rPr>
                <w:noProof/>
                <w:webHidden/>
              </w:rPr>
              <w:t>86</w:t>
            </w:r>
            <w:r w:rsidR="001B6A4B">
              <w:rPr>
                <w:noProof/>
                <w:webHidden/>
              </w:rPr>
              <w:fldChar w:fldCharType="end"/>
            </w:r>
          </w:hyperlink>
        </w:p>
        <w:p w14:paraId="68561389" w14:textId="77777777" w:rsidR="001B6A4B" w:rsidRDefault="00C54285">
          <w:pPr>
            <w:pStyle w:val="31"/>
            <w:tabs>
              <w:tab w:val="left" w:pos="1920"/>
              <w:tab w:val="right" w:leader="dot" w:pos="8297"/>
            </w:tabs>
            <w:rPr>
              <w:noProof/>
            </w:rPr>
          </w:pPr>
          <w:hyperlink w:anchor="_Toc50621755" w:history="1">
            <w:r w:rsidR="001B6A4B" w:rsidRPr="00E87323">
              <w:rPr>
                <w:rStyle w:val="a7"/>
                <w:noProof/>
              </w:rPr>
              <w:t>Ch.6-1</w:t>
            </w:r>
            <w:r w:rsidR="001B6A4B">
              <w:rPr>
                <w:noProof/>
              </w:rPr>
              <w:tab/>
            </w:r>
            <w:r w:rsidR="001B6A4B" w:rsidRPr="00E87323">
              <w:rPr>
                <w:rStyle w:val="a7"/>
                <w:noProof/>
              </w:rPr>
              <w:t>Introduction</w:t>
            </w:r>
            <w:r w:rsidR="001B6A4B">
              <w:rPr>
                <w:noProof/>
                <w:webHidden/>
              </w:rPr>
              <w:tab/>
            </w:r>
            <w:r w:rsidR="001B6A4B">
              <w:rPr>
                <w:noProof/>
                <w:webHidden/>
              </w:rPr>
              <w:fldChar w:fldCharType="begin"/>
            </w:r>
            <w:r w:rsidR="001B6A4B">
              <w:rPr>
                <w:noProof/>
                <w:webHidden/>
              </w:rPr>
              <w:instrText xml:space="preserve"> PAGEREF _Toc50621755 \h </w:instrText>
            </w:r>
            <w:r w:rsidR="001B6A4B">
              <w:rPr>
                <w:noProof/>
                <w:webHidden/>
              </w:rPr>
            </w:r>
            <w:r w:rsidR="001B6A4B">
              <w:rPr>
                <w:noProof/>
                <w:webHidden/>
              </w:rPr>
              <w:fldChar w:fldCharType="separate"/>
            </w:r>
            <w:r w:rsidR="001B6A4B">
              <w:rPr>
                <w:noProof/>
                <w:webHidden/>
              </w:rPr>
              <w:t>86</w:t>
            </w:r>
            <w:r w:rsidR="001B6A4B">
              <w:rPr>
                <w:noProof/>
                <w:webHidden/>
              </w:rPr>
              <w:fldChar w:fldCharType="end"/>
            </w:r>
          </w:hyperlink>
        </w:p>
        <w:p w14:paraId="49386B86" w14:textId="77777777" w:rsidR="001B6A4B" w:rsidRDefault="00C54285">
          <w:pPr>
            <w:pStyle w:val="31"/>
            <w:tabs>
              <w:tab w:val="left" w:pos="1920"/>
              <w:tab w:val="right" w:leader="dot" w:pos="8297"/>
            </w:tabs>
            <w:rPr>
              <w:noProof/>
            </w:rPr>
          </w:pPr>
          <w:hyperlink w:anchor="_Toc50621756" w:history="1">
            <w:r w:rsidR="001B6A4B" w:rsidRPr="00E87323">
              <w:rPr>
                <w:rStyle w:val="a7"/>
                <w:noProof/>
              </w:rPr>
              <w:t>Ch.6-2</w:t>
            </w:r>
            <w:r w:rsidR="001B6A4B">
              <w:rPr>
                <w:noProof/>
              </w:rPr>
              <w:tab/>
            </w:r>
            <w:r w:rsidR="001B6A4B" w:rsidRPr="00E87323">
              <w:rPr>
                <w:rStyle w:val="a7"/>
                <w:noProof/>
              </w:rPr>
              <w:t>Wireless Links and Network Characteristics</w:t>
            </w:r>
            <w:r w:rsidR="001B6A4B">
              <w:rPr>
                <w:noProof/>
                <w:webHidden/>
              </w:rPr>
              <w:tab/>
            </w:r>
            <w:r w:rsidR="001B6A4B">
              <w:rPr>
                <w:noProof/>
                <w:webHidden/>
              </w:rPr>
              <w:fldChar w:fldCharType="begin"/>
            </w:r>
            <w:r w:rsidR="001B6A4B">
              <w:rPr>
                <w:noProof/>
                <w:webHidden/>
              </w:rPr>
              <w:instrText xml:space="preserve"> PAGEREF _Toc50621756 \h </w:instrText>
            </w:r>
            <w:r w:rsidR="001B6A4B">
              <w:rPr>
                <w:noProof/>
                <w:webHidden/>
              </w:rPr>
            </w:r>
            <w:r w:rsidR="001B6A4B">
              <w:rPr>
                <w:noProof/>
                <w:webHidden/>
              </w:rPr>
              <w:fldChar w:fldCharType="separate"/>
            </w:r>
            <w:r w:rsidR="001B6A4B">
              <w:rPr>
                <w:noProof/>
                <w:webHidden/>
              </w:rPr>
              <w:t>87</w:t>
            </w:r>
            <w:r w:rsidR="001B6A4B">
              <w:rPr>
                <w:noProof/>
                <w:webHidden/>
              </w:rPr>
              <w:fldChar w:fldCharType="end"/>
            </w:r>
          </w:hyperlink>
        </w:p>
        <w:p w14:paraId="1481DE15" w14:textId="77777777" w:rsidR="001B6A4B" w:rsidRDefault="00C54285">
          <w:pPr>
            <w:pStyle w:val="31"/>
            <w:tabs>
              <w:tab w:val="left" w:pos="1920"/>
              <w:tab w:val="right" w:leader="dot" w:pos="8297"/>
            </w:tabs>
            <w:rPr>
              <w:noProof/>
            </w:rPr>
          </w:pPr>
          <w:hyperlink w:anchor="_Toc50621757" w:history="1">
            <w:r w:rsidR="001B6A4B" w:rsidRPr="00E87323">
              <w:rPr>
                <w:rStyle w:val="a7"/>
                <w:noProof/>
              </w:rPr>
              <w:t>Ch.6-3</w:t>
            </w:r>
            <w:r w:rsidR="001B6A4B">
              <w:rPr>
                <w:noProof/>
              </w:rPr>
              <w:tab/>
            </w:r>
            <w:r w:rsidR="001B6A4B" w:rsidRPr="00E87323">
              <w:rPr>
                <w:rStyle w:val="a7"/>
                <w:noProof/>
              </w:rPr>
              <w:t>WiFi: IEEE 802.11 Wireless LANs</w:t>
            </w:r>
            <w:r w:rsidR="001B6A4B">
              <w:rPr>
                <w:noProof/>
                <w:webHidden/>
              </w:rPr>
              <w:tab/>
            </w:r>
            <w:r w:rsidR="001B6A4B">
              <w:rPr>
                <w:noProof/>
                <w:webHidden/>
              </w:rPr>
              <w:fldChar w:fldCharType="begin"/>
            </w:r>
            <w:r w:rsidR="001B6A4B">
              <w:rPr>
                <w:noProof/>
                <w:webHidden/>
              </w:rPr>
              <w:instrText xml:space="preserve"> PAGEREF _Toc50621757 \h </w:instrText>
            </w:r>
            <w:r w:rsidR="001B6A4B">
              <w:rPr>
                <w:noProof/>
                <w:webHidden/>
              </w:rPr>
            </w:r>
            <w:r w:rsidR="001B6A4B">
              <w:rPr>
                <w:noProof/>
                <w:webHidden/>
              </w:rPr>
              <w:fldChar w:fldCharType="separate"/>
            </w:r>
            <w:r w:rsidR="001B6A4B">
              <w:rPr>
                <w:noProof/>
                <w:webHidden/>
              </w:rPr>
              <w:t>88</w:t>
            </w:r>
            <w:r w:rsidR="001B6A4B">
              <w:rPr>
                <w:noProof/>
                <w:webHidden/>
              </w:rPr>
              <w:fldChar w:fldCharType="end"/>
            </w:r>
          </w:hyperlink>
        </w:p>
        <w:p w14:paraId="55317C68" w14:textId="77777777" w:rsidR="001B6A4B" w:rsidRDefault="00C54285">
          <w:pPr>
            <w:pStyle w:val="31"/>
            <w:tabs>
              <w:tab w:val="left" w:pos="1920"/>
              <w:tab w:val="right" w:leader="dot" w:pos="8297"/>
            </w:tabs>
            <w:rPr>
              <w:noProof/>
            </w:rPr>
          </w:pPr>
          <w:hyperlink w:anchor="_Toc50621758" w:history="1">
            <w:r w:rsidR="001B6A4B" w:rsidRPr="00E87323">
              <w:rPr>
                <w:rStyle w:val="a7"/>
                <w:noProof/>
              </w:rPr>
              <w:t>Ch.6-4</w:t>
            </w:r>
            <w:r w:rsidR="001B6A4B">
              <w:rPr>
                <w:noProof/>
              </w:rPr>
              <w:tab/>
            </w:r>
            <w:r w:rsidR="001B6A4B" w:rsidRPr="00E87323">
              <w:rPr>
                <w:rStyle w:val="a7"/>
                <w:noProof/>
              </w:rPr>
              <w:t>Cellular Internet Access</w:t>
            </w:r>
            <w:r w:rsidR="001B6A4B">
              <w:rPr>
                <w:noProof/>
                <w:webHidden/>
              </w:rPr>
              <w:tab/>
            </w:r>
            <w:r w:rsidR="001B6A4B">
              <w:rPr>
                <w:noProof/>
                <w:webHidden/>
              </w:rPr>
              <w:fldChar w:fldCharType="begin"/>
            </w:r>
            <w:r w:rsidR="001B6A4B">
              <w:rPr>
                <w:noProof/>
                <w:webHidden/>
              </w:rPr>
              <w:instrText xml:space="preserve"> PAGEREF _Toc50621758 \h </w:instrText>
            </w:r>
            <w:r w:rsidR="001B6A4B">
              <w:rPr>
                <w:noProof/>
                <w:webHidden/>
              </w:rPr>
            </w:r>
            <w:r w:rsidR="001B6A4B">
              <w:rPr>
                <w:noProof/>
                <w:webHidden/>
              </w:rPr>
              <w:fldChar w:fldCharType="separate"/>
            </w:r>
            <w:r w:rsidR="001B6A4B">
              <w:rPr>
                <w:noProof/>
                <w:webHidden/>
              </w:rPr>
              <w:t>94</w:t>
            </w:r>
            <w:r w:rsidR="001B6A4B">
              <w:rPr>
                <w:noProof/>
                <w:webHidden/>
              </w:rPr>
              <w:fldChar w:fldCharType="end"/>
            </w:r>
          </w:hyperlink>
        </w:p>
        <w:p w14:paraId="667E8522" w14:textId="77777777" w:rsidR="001B6A4B" w:rsidRDefault="00C54285">
          <w:pPr>
            <w:pStyle w:val="21"/>
            <w:tabs>
              <w:tab w:val="left" w:pos="1920"/>
              <w:tab w:val="right" w:leader="dot" w:pos="8297"/>
            </w:tabs>
            <w:rPr>
              <w:noProof/>
            </w:rPr>
          </w:pPr>
          <w:hyperlink w:anchor="_Toc50621759" w:history="1">
            <w:r w:rsidR="001B6A4B" w:rsidRPr="00E87323">
              <w:rPr>
                <w:rStyle w:val="a7"/>
                <w:noProof/>
              </w:rPr>
              <w:t>Chapter 7.</w:t>
            </w:r>
            <w:r w:rsidR="001B6A4B">
              <w:rPr>
                <w:noProof/>
              </w:rPr>
              <w:tab/>
            </w:r>
            <w:r w:rsidR="001B6A4B" w:rsidRPr="00E87323">
              <w:rPr>
                <w:rStyle w:val="a7"/>
                <w:noProof/>
              </w:rPr>
              <w:t>Multimedia Networking</w:t>
            </w:r>
            <w:r w:rsidR="001B6A4B">
              <w:rPr>
                <w:noProof/>
                <w:webHidden/>
              </w:rPr>
              <w:tab/>
            </w:r>
            <w:r w:rsidR="001B6A4B">
              <w:rPr>
                <w:noProof/>
                <w:webHidden/>
              </w:rPr>
              <w:fldChar w:fldCharType="begin"/>
            </w:r>
            <w:r w:rsidR="001B6A4B">
              <w:rPr>
                <w:noProof/>
                <w:webHidden/>
              </w:rPr>
              <w:instrText xml:space="preserve"> PAGEREF _Toc50621759 \h </w:instrText>
            </w:r>
            <w:r w:rsidR="001B6A4B">
              <w:rPr>
                <w:noProof/>
                <w:webHidden/>
              </w:rPr>
            </w:r>
            <w:r w:rsidR="001B6A4B">
              <w:rPr>
                <w:noProof/>
                <w:webHidden/>
              </w:rPr>
              <w:fldChar w:fldCharType="separate"/>
            </w:r>
            <w:r w:rsidR="001B6A4B">
              <w:rPr>
                <w:noProof/>
                <w:webHidden/>
              </w:rPr>
              <w:t>99</w:t>
            </w:r>
            <w:r w:rsidR="001B6A4B">
              <w:rPr>
                <w:noProof/>
                <w:webHidden/>
              </w:rPr>
              <w:fldChar w:fldCharType="end"/>
            </w:r>
          </w:hyperlink>
        </w:p>
        <w:p w14:paraId="1EC66403" w14:textId="77777777" w:rsidR="001B6A4B" w:rsidRDefault="00C54285">
          <w:pPr>
            <w:pStyle w:val="31"/>
            <w:tabs>
              <w:tab w:val="left" w:pos="1920"/>
              <w:tab w:val="right" w:leader="dot" w:pos="8297"/>
            </w:tabs>
            <w:rPr>
              <w:noProof/>
            </w:rPr>
          </w:pPr>
          <w:hyperlink w:anchor="_Toc50621760" w:history="1">
            <w:r w:rsidR="001B6A4B" w:rsidRPr="00E87323">
              <w:rPr>
                <w:rStyle w:val="a7"/>
                <w:noProof/>
              </w:rPr>
              <w:t>Ch.7-1</w:t>
            </w:r>
            <w:r w:rsidR="001B6A4B">
              <w:rPr>
                <w:noProof/>
              </w:rPr>
              <w:tab/>
            </w:r>
            <w:r w:rsidR="001B6A4B" w:rsidRPr="00E87323">
              <w:rPr>
                <w:rStyle w:val="a7"/>
                <w:noProof/>
              </w:rPr>
              <w:t>Multimedia Networking Applications</w:t>
            </w:r>
            <w:r w:rsidR="001B6A4B">
              <w:rPr>
                <w:noProof/>
                <w:webHidden/>
              </w:rPr>
              <w:tab/>
            </w:r>
            <w:r w:rsidR="001B6A4B">
              <w:rPr>
                <w:noProof/>
                <w:webHidden/>
              </w:rPr>
              <w:fldChar w:fldCharType="begin"/>
            </w:r>
            <w:r w:rsidR="001B6A4B">
              <w:rPr>
                <w:noProof/>
                <w:webHidden/>
              </w:rPr>
              <w:instrText xml:space="preserve"> PAGEREF _Toc50621760 \h </w:instrText>
            </w:r>
            <w:r w:rsidR="001B6A4B">
              <w:rPr>
                <w:noProof/>
                <w:webHidden/>
              </w:rPr>
            </w:r>
            <w:r w:rsidR="001B6A4B">
              <w:rPr>
                <w:noProof/>
                <w:webHidden/>
              </w:rPr>
              <w:fldChar w:fldCharType="separate"/>
            </w:r>
            <w:r w:rsidR="001B6A4B">
              <w:rPr>
                <w:noProof/>
                <w:webHidden/>
              </w:rPr>
              <w:t>99</w:t>
            </w:r>
            <w:r w:rsidR="001B6A4B">
              <w:rPr>
                <w:noProof/>
                <w:webHidden/>
              </w:rPr>
              <w:fldChar w:fldCharType="end"/>
            </w:r>
          </w:hyperlink>
        </w:p>
        <w:p w14:paraId="3BF787D4" w14:textId="77777777" w:rsidR="001B6A4B" w:rsidRDefault="00C54285">
          <w:pPr>
            <w:pStyle w:val="31"/>
            <w:tabs>
              <w:tab w:val="left" w:pos="1920"/>
              <w:tab w:val="right" w:leader="dot" w:pos="8297"/>
            </w:tabs>
            <w:rPr>
              <w:noProof/>
            </w:rPr>
          </w:pPr>
          <w:hyperlink w:anchor="_Toc50621761" w:history="1">
            <w:r w:rsidR="001B6A4B" w:rsidRPr="00E87323">
              <w:rPr>
                <w:rStyle w:val="a7"/>
                <w:noProof/>
              </w:rPr>
              <w:t>Ch.7-2</w:t>
            </w:r>
            <w:r w:rsidR="001B6A4B">
              <w:rPr>
                <w:noProof/>
              </w:rPr>
              <w:tab/>
            </w:r>
            <w:r w:rsidR="001B6A4B" w:rsidRPr="00E87323">
              <w:rPr>
                <w:rStyle w:val="a7"/>
                <w:noProof/>
              </w:rPr>
              <w:t>Streaming Stored Video</w:t>
            </w:r>
            <w:r w:rsidR="001B6A4B">
              <w:rPr>
                <w:noProof/>
                <w:webHidden/>
              </w:rPr>
              <w:tab/>
            </w:r>
            <w:r w:rsidR="001B6A4B">
              <w:rPr>
                <w:noProof/>
                <w:webHidden/>
              </w:rPr>
              <w:fldChar w:fldCharType="begin"/>
            </w:r>
            <w:r w:rsidR="001B6A4B">
              <w:rPr>
                <w:noProof/>
                <w:webHidden/>
              </w:rPr>
              <w:instrText xml:space="preserve"> PAGEREF _Toc50621761 \h </w:instrText>
            </w:r>
            <w:r w:rsidR="001B6A4B">
              <w:rPr>
                <w:noProof/>
                <w:webHidden/>
              </w:rPr>
            </w:r>
            <w:r w:rsidR="001B6A4B">
              <w:rPr>
                <w:noProof/>
                <w:webHidden/>
              </w:rPr>
              <w:fldChar w:fldCharType="separate"/>
            </w:r>
            <w:r w:rsidR="001B6A4B">
              <w:rPr>
                <w:noProof/>
                <w:webHidden/>
              </w:rPr>
              <w:t>99</w:t>
            </w:r>
            <w:r w:rsidR="001B6A4B">
              <w:rPr>
                <w:noProof/>
                <w:webHidden/>
              </w:rPr>
              <w:fldChar w:fldCharType="end"/>
            </w:r>
          </w:hyperlink>
        </w:p>
        <w:p w14:paraId="2222A776" w14:textId="77777777" w:rsidR="001B6A4B" w:rsidRDefault="00C54285">
          <w:pPr>
            <w:pStyle w:val="31"/>
            <w:tabs>
              <w:tab w:val="left" w:pos="1920"/>
              <w:tab w:val="right" w:leader="dot" w:pos="8297"/>
            </w:tabs>
            <w:rPr>
              <w:noProof/>
            </w:rPr>
          </w:pPr>
          <w:hyperlink w:anchor="_Toc50621762" w:history="1">
            <w:r w:rsidR="001B6A4B" w:rsidRPr="00E87323">
              <w:rPr>
                <w:rStyle w:val="a7"/>
                <w:noProof/>
              </w:rPr>
              <w:t>Ch.7-3</w:t>
            </w:r>
            <w:r w:rsidR="001B6A4B">
              <w:rPr>
                <w:noProof/>
              </w:rPr>
              <w:tab/>
            </w:r>
            <w:r w:rsidR="001B6A4B" w:rsidRPr="00E87323">
              <w:rPr>
                <w:rStyle w:val="a7"/>
                <w:noProof/>
              </w:rPr>
              <w:t>Voice-over-IP (VoIP)</w:t>
            </w:r>
            <w:r w:rsidR="001B6A4B">
              <w:rPr>
                <w:noProof/>
                <w:webHidden/>
              </w:rPr>
              <w:tab/>
            </w:r>
            <w:r w:rsidR="001B6A4B">
              <w:rPr>
                <w:noProof/>
                <w:webHidden/>
              </w:rPr>
              <w:fldChar w:fldCharType="begin"/>
            </w:r>
            <w:r w:rsidR="001B6A4B">
              <w:rPr>
                <w:noProof/>
                <w:webHidden/>
              </w:rPr>
              <w:instrText xml:space="preserve"> PAGEREF _Toc50621762 \h </w:instrText>
            </w:r>
            <w:r w:rsidR="001B6A4B">
              <w:rPr>
                <w:noProof/>
                <w:webHidden/>
              </w:rPr>
            </w:r>
            <w:r w:rsidR="001B6A4B">
              <w:rPr>
                <w:noProof/>
                <w:webHidden/>
              </w:rPr>
              <w:fldChar w:fldCharType="separate"/>
            </w:r>
            <w:r w:rsidR="001B6A4B">
              <w:rPr>
                <w:noProof/>
                <w:webHidden/>
              </w:rPr>
              <w:t>99</w:t>
            </w:r>
            <w:r w:rsidR="001B6A4B">
              <w:rPr>
                <w:noProof/>
                <w:webHidden/>
              </w:rPr>
              <w:fldChar w:fldCharType="end"/>
            </w:r>
          </w:hyperlink>
        </w:p>
        <w:p w14:paraId="267F0C5F" w14:textId="77777777" w:rsidR="001B6A4B" w:rsidRDefault="00C54285">
          <w:pPr>
            <w:pStyle w:val="21"/>
            <w:tabs>
              <w:tab w:val="left" w:pos="1920"/>
              <w:tab w:val="right" w:leader="dot" w:pos="8297"/>
            </w:tabs>
            <w:rPr>
              <w:noProof/>
            </w:rPr>
          </w:pPr>
          <w:hyperlink w:anchor="_Toc50621763" w:history="1">
            <w:r w:rsidR="001B6A4B" w:rsidRPr="00E87323">
              <w:rPr>
                <w:rStyle w:val="a7"/>
                <w:noProof/>
              </w:rPr>
              <w:t>Chapter 8.</w:t>
            </w:r>
            <w:r w:rsidR="001B6A4B">
              <w:rPr>
                <w:noProof/>
              </w:rPr>
              <w:tab/>
            </w:r>
            <w:r w:rsidR="001B6A4B" w:rsidRPr="00E87323">
              <w:rPr>
                <w:rStyle w:val="a7"/>
                <w:noProof/>
              </w:rPr>
              <w:t>Security in Computer Networks</w:t>
            </w:r>
            <w:r w:rsidR="001B6A4B">
              <w:rPr>
                <w:noProof/>
                <w:webHidden/>
              </w:rPr>
              <w:tab/>
            </w:r>
            <w:r w:rsidR="001B6A4B">
              <w:rPr>
                <w:noProof/>
                <w:webHidden/>
              </w:rPr>
              <w:fldChar w:fldCharType="begin"/>
            </w:r>
            <w:r w:rsidR="001B6A4B">
              <w:rPr>
                <w:noProof/>
                <w:webHidden/>
              </w:rPr>
              <w:instrText xml:space="preserve"> PAGEREF _Toc50621763 \h </w:instrText>
            </w:r>
            <w:r w:rsidR="001B6A4B">
              <w:rPr>
                <w:noProof/>
                <w:webHidden/>
              </w:rPr>
            </w:r>
            <w:r w:rsidR="001B6A4B">
              <w:rPr>
                <w:noProof/>
                <w:webHidden/>
              </w:rPr>
              <w:fldChar w:fldCharType="separate"/>
            </w:r>
            <w:r w:rsidR="001B6A4B">
              <w:rPr>
                <w:noProof/>
                <w:webHidden/>
              </w:rPr>
              <w:t>102</w:t>
            </w:r>
            <w:r w:rsidR="001B6A4B">
              <w:rPr>
                <w:noProof/>
                <w:webHidden/>
              </w:rPr>
              <w:fldChar w:fldCharType="end"/>
            </w:r>
          </w:hyperlink>
        </w:p>
        <w:p w14:paraId="730A5C52" w14:textId="77777777" w:rsidR="001B6A4B" w:rsidRDefault="00C54285">
          <w:pPr>
            <w:pStyle w:val="31"/>
            <w:tabs>
              <w:tab w:val="left" w:pos="1920"/>
              <w:tab w:val="right" w:leader="dot" w:pos="8297"/>
            </w:tabs>
            <w:rPr>
              <w:noProof/>
            </w:rPr>
          </w:pPr>
          <w:hyperlink w:anchor="_Toc50621764" w:history="1">
            <w:r w:rsidR="001B6A4B" w:rsidRPr="00E87323">
              <w:rPr>
                <w:rStyle w:val="a7"/>
                <w:noProof/>
              </w:rPr>
              <w:t>Ch.8-1</w:t>
            </w:r>
            <w:r w:rsidR="001B6A4B">
              <w:rPr>
                <w:noProof/>
              </w:rPr>
              <w:tab/>
            </w:r>
            <w:r w:rsidR="001B6A4B" w:rsidRPr="00E87323">
              <w:rPr>
                <w:rStyle w:val="a7"/>
                <w:noProof/>
              </w:rPr>
              <w:t>Operational Security: Firewalls and Instruction Detection Systems</w:t>
            </w:r>
            <w:r w:rsidR="001B6A4B">
              <w:rPr>
                <w:noProof/>
                <w:webHidden/>
              </w:rPr>
              <w:tab/>
            </w:r>
            <w:r w:rsidR="001B6A4B">
              <w:rPr>
                <w:noProof/>
                <w:webHidden/>
              </w:rPr>
              <w:fldChar w:fldCharType="begin"/>
            </w:r>
            <w:r w:rsidR="001B6A4B">
              <w:rPr>
                <w:noProof/>
                <w:webHidden/>
              </w:rPr>
              <w:instrText xml:space="preserve"> PAGEREF _Toc50621764 \h </w:instrText>
            </w:r>
            <w:r w:rsidR="001B6A4B">
              <w:rPr>
                <w:noProof/>
                <w:webHidden/>
              </w:rPr>
            </w:r>
            <w:r w:rsidR="001B6A4B">
              <w:rPr>
                <w:noProof/>
                <w:webHidden/>
              </w:rPr>
              <w:fldChar w:fldCharType="separate"/>
            </w:r>
            <w:r w:rsidR="001B6A4B">
              <w:rPr>
                <w:noProof/>
                <w:webHidden/>
              </w:rPr>
              <w:t>102</w:t>
            </w:r>
            <w:r w:rsidR="001B6A4B">
              <w:rPr>
                <w:noProof/>
                <w:webHidden/>
              </w:rPr>
              <w:fldChar w:fldCharType="end"/>
            </w:r>
          </w:hyperlink>
        </w:p>
        <w:p w14:paraId="6F849E63" w14:textId="77777777" w:rsidR="001B6A4B" w:rsidRDefault="00C54285">
          <w:pPr>
            <w:pStyle w:val="21"/>
            <w:tabs>
              <w:tab w:val="left" w:pos="1920"/>
              <w:tab w:val="right" w:leader="dot" w:pos="8297"/>
            </w:tabs>
            <w:rPr>
              <w:noProof/>
            </w:rPr>
          </w:pPr>
          <w:hyperlink w:anchor="_Toc50621765" w:history="1">
            <w:r w:rsidR="001B6A4B" w:rsidRPr="00E87323">
              <w:rPr>
                <w:rStyle w:val="a7"/>
                <w:noProof/>
              </w:rPr>
              <w:t>Chapter 9.</w:t>
            </w:r>
            <w:r w:rsidR="001B6A4B">
              <w:rPr>
                <w:noProof/>
              </w:rPr>
              <w:tab/>
            </w:r>
            <w:r w:rsidR="001B6A4B" w:rsidRPr="00E87323">
              <w:rPr>
                <w:rStyle w:val="a7"/>
                <w:noProof/>
              </w:rPr>
              <w:t>Network devices</w:t>
            </w:r>
            <w:r w:rsidR="001B6A4B">
              <w:rPr>
                <w:noProof/>
                <w:webHidden/>
              </w:rPr>
              <w:tab/>
            </w:r>
            <w:r w:rsidR="001B6A4B">
              <w:rPr>
                <w:noProof/>
                <w:webHidden/>
              </w:rPr>
              <w:fldChar w:fldCharType="begin"/>
            </w:r>
            <w:r w:rsidR="001B6A4B">
              <w:rPr>
                <w:noProof/>
                <w:webHidden/>
              </w:rPr>
              <w:instrText xml:space="preserve"> PAGEREF _Toc50621765 \h </w:instrText>
            </w:r>
            <w:r w:rsidR="001B6A4B">
              <w:rPr>
                <w:noProof/>
                <w:webHidden/>
              </w:rPr>
            </w:r>
            <w:r w:rsidR="001B6A4B">
              <w:rPr>
                <w:noProof/>
                <w:webHidden/>
              </w:rPr>
              <w:fldChar w:fldCharType="separate"/>
            </w:r>
            <w:r w:rsidR="001B6A4B">
              <w:rPr>
                <w:noProof/>
                <w:webHidden/>
              </w:rPr>
              <w:t>107</w:t>
            </w:r>
            <w:r w:rsidR="001B6A4B">
              <w:rPr>
                <w:noProof/>
                <w:webHidden/>
              </w:rPr>
              <w:fldChar w:fldCharType="end"/>
            </w:r>
          </w:hyperlink>
        </w:p>
        <w:p w14:paraId="4DBD2BAF" w14:textId="77777777" w:rsidR="001B6A4B" w:rsidRDefault="00C54285">
          <w:pPr>
            <w:pStyle w:val="31"/>
            <w:tabs>
              <w:tab w:val="left" w:pos="1920"/>
              <w:tab w:val="right" w:leader="dot" w:pos="8297"/>
            </w:tabs>
            <w:rPr>
              <w:noProof/>
            </w:rPr>
          </w:pPr>
          <w:hyperlink w:anchor="_Toc50621766" w:history="1">
            <w:r w:rsidR="001B6A4B" w:rsidRPr="00E87323">
              <w:rPr>
                <w:rStyle w:val="a7"/>
                <w:noProof/>
              </w:rPr>
              <w:t>Ch.9-1</w:t>
            </w:r>
            <w:r w:rsidR="001B6A4B">
              <w:rPr>
                <w:noProof/>
              </w:rPr>
              <w:tab/>
            </w:r>
            <w:r w:rsidR="001B6A4B" w:rsidRPr="00E87323">
              <w:rPr>
                <w:rStyle w:val="a7"/>
                <w:noProof/>
              </w:rPr>
              <w:t>Introduction</w:t>
            </w:r>
            <w:r w:rsidR="001B6A4B">
              <w:rPr>
                <w:noProof/>
                <w:webHidden/>
              </w:rPr>
              <w:tab/>
            </w:r>
            <w:r w:rsidR="001B6A4B">
              <w:rPr>
                <w:noProof/>
                <w:webHidden/>
              </w:rPr>
              <w:fldChar w:fldCharType="begin"/>
            </w:r>
            <w:r w:rsidR="001B6A4B">
              <w:rPr>
                <w:noProof/>
                <w:webHidden/>
              </w:rPr>
              <w:instrText xml:space="preserve"> PAGEREF _Toc50621766 \h </w:instrText>
            </w:r>
            <w:r w:rsidR="001B6A4B">
              <w:rPr>
                <w:noProof/>
                <w:webHidden/>
              </w:rPr>
            </w:r>
            <w:r w:rsidR="001B6A4B">
              <w:rPr>
                <w:noProof/>
                <w:webHidden/>
              </w:rPr>
              <w:fldChar w:fldCharType="separate"/>
            </w:r>
            <w:r w:rsidR="001B6A4B">
              <w:rPr>
                <w:noProof/>
                <w:webHidden/>
              </w:rPr>
              <w:t>107</w:t>
            </w:r>
            <w:r w:rsidR="001B6A4B">
              <w:rPr>
                <w:noProof/>
                <w:webHidden/>
              </w:rPr>
              <w:fldChar w:fldCharType="end"/>
            </w:r>
          </w:hyperlink>
        </w:p>
        <w:p w14:paraId="6D41ABD1" w14:textId="77777777" w:rsidR="001B6A4B" w:rsidRDefault="00C54285">
          <w:pPr>
            <w:pStyle w:val="31"/>
            <w:tabs>
              <w:tab w:val="left" w:pos="1920"/>
              <w:tab w:val="right" w:leader="dot" w:pos="8297"/>
            </w:tabs>
            <w:rPr>
              <w:noProof/>
            </w:rPr>
          </w:pPr>
          <w:hyperlink w:anchor="_Toc50621767" w:history="1">
            <w:r w:rsidR="001B6A4B" w:rsidRPr="00E87323">
              <w:rPr>
                <w:rStyle w:val="a7"/>
                <w:noProof/>
              </w:rPr>
              <w:t>Ch.9-2</w:t>
            </w:r>
            <w:r w:rsidR="001B6A4B">
              <w:rPr>
                <w:noProof/>
              </w:rPr>
              <w:tab/>
            </w:r>
            <w:r w:rsidR="001B6A4B" w:rsidRPr="00E87323">
              <w:rPr>
                <w:rStyle w:val="a7"/>
                <w:noProof/>
              </w:rPr>
              <w:t>Hubs and Switches</w:t>
            </w:r>
            <w:r w:rsidR="001B6A4B">
              <w:rPr>
                <w:noProof/>
                <w:webHidden/>
              </w:rPr>
              <w:tab/>
            </w:r>
            <w:r w:rsidR="001B6A4B">
              <w:rPr>
                <w:noProof/>
                <w:webHidden/>
              </w:rPr>
              <w:fldChar w:fldCharType="begin"/>
            </w:r>
            <w:r w:rsidR="001B6A4B">
              <w:rPr>
                <w:noProof/>
                <w:webHidden/>
              </w:rPr>
              <w:instrText xml:space="preserve"> PAGEREF _Toc50621767 \h </w:instrText>
            </w:r>
            <w:r w:rsidR="001B6A4B">
              <w:rPr>
                <w:noProof/>
                <w:webHidden/>
              </w:rPr>
            </w:r>
            <w:r w:rsidR="001B6A4B">
              <w:rPr>
                <w:noProof/>
                <w:webHidden/>
              </w:rPr>
              <w:fldChar w:fldCharType="separate"/>
            </w:r>
            <w:r w:rsidR="001B6A4B">
              <w:rPr>
                <w:noProof/>
                <w:webHidden/>
              </w:rPr>
              <w:t>107</w:t>
            </w:r>
            <w:r w:rsidR="001B6A4B">
              <w:rPr>
                <w:noProof/>
                <w:webHidden/>
              </w:rPr>
              <w:fldChar w:fldCharType="end"/>
            </w:r>
          </w:hyperlink>
        </w:p>
        <w:p w14:paraId="0B696990" w14:textId="77777777" w:rsidR="001B6A4B" w:rsidRDefault="00C54285">
          <w:pPr>
            <w:pStyle w:val="31"/>
            <w:tabs>
              <w:tab w:val="left" w:pos="1920"/>
              <w:tab w:val="right" w:leader="dot" w:pos="8297"/>
            </w:tabs>
            <w:rPr>
              <w:noProof/>
            </w:rPr>
          </w:pPr>
          <w:hyperlink w:anchor="_Toc50621769" w:history="1">
            <w:r w:rsidR="001B6A4B" w:rsidRPr="00E87323">
              <w:rPr>
                <w:rStyle w:val="a7"/>
                <w:noProof/>
              </w:rPr>
              <w:t>Ch.9-3</w:t>
            </w:r>
            <w:r w:rsidR="001B6A4B">
              <w:rPr>
                <w:noProof/>
              </w:rPr>
              <w:tab/>
            </w:r>
            <w:r w:rsidR="001B6A4B" w:rsidRPr="00E87323">
              <w:rPr>
                <w:rStyle w:val="a7"/>
                <w:noProof/>
              </w:rPr>
              <w:t>Network Routers</w:t>
            </w:r>
            <w:r w:rsidR="001B6A4B">
              <w:rPr>
                <w:noProof/>
                <w:webHidden/>
              </w:rPr>
              <w:tab/>
            </w:r>
            <w:r w:rsidR="001B6A4B">
              <w:rPr>
                <w:noProof/>
                <w:webHidden/>
              </w:rPr>
              <w:fldChar w:fldCharType="begin"/>
            </w:r>
            <w:r w:rsidR="001B6A4B">
              <w:rPr>
                <w:noProof/>
                <w:webHidden/>
              </w:rPr>
              <w:instrText xml:space="preserve"> PAGEREF _Toc50621769 \h </w:instrText>
            </w:r>
            <w:r w:rsidR="001B6A4B">
              <w:rPr>
                <w:noProof/>
                <w:webHidden/>
              </w:rPr>
            </w:r>
            <w:r w:rsidR="001B6A4B">
              <w:rPr>
                <w:noProof/>
                <w:webHidden/>
              </w:rPr>
              <w:fldChar w:fldCharType="separate"/>
            </w:r>
            <w:r w:rsidR="001B6A4B">
              <w:rPr>
                <w:noProof/>
                <w:webHidden/>
              </w:rPr>
              <w:t>107</w:t>
            </w:r>
            <w:r w:rsidR="001B6A4B">
              <w:rPr>
                <w:noProof/>
                <w:webHidden/>
              </w:rPr>
              <w:fldChar w:fldCharType="end"/>
            </w:r>
          </w:hyperlink>
        </w:p>
        <w:p w14:paraId="66037DDF" w14:textId="77777777" w:rsidR="001B6A4B" w:rsidRDefault="00C54285">
          <w:pPr>
            <w:pStyle w:val="31"/>
            <w:tabs>
              <w:tab w:val="left" w:pos="1920"/>
              <w:tab w:val="right" w:leader="dot" w:pos="8297"/>
            </w:tabs>
            <w:rPr>
              <w:noProof/>
            </w:rPr>
          </w:pPr>
          <w:hyperlink w:anchor="_Toc50621770" w:history="1">
            <w:r w:rsidR="001B6A4B" w:rsidRPr="00E87323">
              <w:rPr>
                <w:rStyle w:val="a7"/>
                <w:noProof/>
              </w:rPr>
              <w:t>Ch.9-4</w:t>
            </w:r>
            <w:r w:rsidR="001B6A4B">
              <w:rPr>
                <w:noProof/>
              </w:rPr>
              <w:tab/>
            </w:r>
            <w:r w:rsidR="001B6A4B" w:rsidRPr="00E87323">
              <w:rPr>
                <w:rStyle w:val="a7"/>
                <w:noProof/>
              </w:rPr>
              <w:t>Bridges, Gateways and Repeaters</w:t>
            </w:r>
            <w:r w:rsidR="001B6A4B">
              <w:rPr>
                <w:noProof/>
                <w:webHidden/>
              </w:rPr>
              <w:tab/>
            </w:r>
            <w:r w:rsidR="001B6A4B">
              <w:rPr>
                <w:noProof/>
                <w:webHidden/>
              </w:rPr>
              <w:fldChar w:fldCharType="begin"/>
            </w:r>
            <w:r w:rsidR="001B6A4B">
              <w:rPr>
                <w:noProof/>
                <w:webHidden/>
              </w:rPr>
              <w:instrText xml:space="preserve"> PAGEREF _Toc50621770 \h </w:instrText>
            </w:r>
            <w:r w:rsidR="001B6A4B">
              <w:rPr>
                <w:noProof/>
                <w:webHidden/>
              </w:rPr>
            </w:r>
            <w:r w:rsidR="001B6A4B">
              <w:rPr>
                <w:noProof/>
                <w:webHidden/>
              </w:rPr>
              <w:fldChar w:fldCharType="separate"/>
            </w:r>
            <w:r w:rsidR="001B6A4B">
              <w:rPr>
                <w:noProof/>
                <w:webHidden/>
              </w:rPr>
              <w:t>108</w:t>
            </w:r>
            <w:r w:rsidR="001B6A4B">
              <w:rPr>
                <w:noProof/>
                <w:webHidden/>
              </w:rPr>
              <w:fldChar w:fldCharType="end"/>
            </w:r>
          </w:hyperlink>
        </w:p>
        <w:p w14:paraId="2F00B592" w14:textId="77777777" w:rsidR="001B6A4B" w:rsidRDefault="00C54285">
          <w:pPr>
            <w:pStyle w:val="21"/>
            <w:tabs>
              <w:tab w:val="right" w:leader="dot" w:pos="8297"/>
            </w:tabs>
            <w:rPr>
              <w:noProof/>
            </w:rPr>
          </w:pPr>
          <w:hyperlink w:anchor="_Toc50621771" w:history="1">
            <w:r w:rsidR="001B6A4B" w:rsidRPr="00E87323">
              <w:rPr>
                <w:rStyle w:val="a7"/>
                <w:noProof/>
              </w:rPr>
              <w:t>Ex. Package or Code Manual</w:t>
            </w:r>
            <w:r w:rsidR="001B6A4B">
              <w:rPr>
                <w:noProof/>
                <w:webHidden/>
              </w:rPr>
              <w:tab/>
            </w:r>
            <w:r w:rsidR="001B6A4B">
              <w:rPr>
                <w:noProof/>
                <w:webHidden/>
              </w:rPr>
              <w:fldChar w:fldCharType="begin"/>
            </w:r>
            <w:r w:rsidR="001B6A4B">
              <w:rPr>
                <w:noProof/>
                <w:webHidden/>
              </w:rPr>
              <w:instrText xml:space="preserve"> PAGEREF _Toc50621771 \h </w:instrText>
            </w:r>
            <w:r w:rsidR="001B6A4B">
              <w:rPr>
                <w:noProof/>
                <w:webHidden/>
              </w:rPr>
            </w:r>
            <w:r w:rsidR="001B6A4B">
              <w:rPr>
                <w:noProof/>
                <w:webHidden/>
              </w:rPr>
              <w:fldChar w:fldCharType="separate"/>
            </w:r>
            <w:r w:rsidR="001B6A4B">
              <w:rPr>
                <w:noProof/>
                <w:webHidden/>
              </w:rPr>
              <w:t>111</w:t>
            </w:r>
            <w:r w:rsidR="001B6A4B">
              <w:rPr>
                <w:noProof/>
                <w:webHidden/>
              </w:rPr>
              <w:fldChar w:fldCharType="end"/>
            </w:r>
          </w:hyperlink>
        </w:p>
        <w:p w14:paraId="4942688C" w14:textId="77777777" w:rsidR="001B6A4B" w:rsidRDefault="00C54285">
          <w:pPr>
            <w:pStyle w:val="21"/>
            <w:tabs>
              <w:tab w:val="right" w:leader="dot" w:pos="8297"/>
            </w:tabs>
            <w:rPr>
              <w:noProof/>
            </w:rPr>
          </w:pPr>
          <w:hyperlink w:anchor="_Toc50621772" w:history="1">
            <w:r w:rsidR="001B6A4B" w:rsidRPr="00E87323">
              <w:rPr>
                <w:rStyle w:val="a7"/>
                <w:noProof/>
              </w:rPr>
              <w:t>Ex. Uncategorized Memo</w:t>
            </w:r>
            <w:r w:rsidR="001B6A4B">
              <w:rPr>
                <w:noProof/>
                <w:webHidden/>
              </w:rPr>
              <w:tab/>
            </w:r>
            <w:r w:rsidR="001B6A4B">
              <w:rPr>
                <w:noProof/>
                <w:webHidden/>
              </w:rPr>
              <w:fldChar w:fldCharType="begin"/>
            </w:r>
            <w:r w:rsidR="001B6A4B">
              <w:rPr>
                <w:noProof/>
                <w:webHidden/>
              </w:rPr>
              <w:instrText xml:space="preserve"> PAGEREF _Toc50621772 \h </w:instrText>
            </w:r>
            <w:r w:rsidR="001B6A4B">
              <w:rPr>
                <w:noProof/>
                <w:webHidden/>
              </w:rPr>
            </w:r>
            <w:r w:rsidR="001B6A4B">
              <w:rPr>
                <w:noProof/>
                <w:webHidden/>
              </w:rPr>
              <w:fldChar w:fldCharType="separate"/>
            </w:r>
            <w:r w:rsidR="001B6A4B">
              <w:rPr>
                <w:noProof/>
                <w:webHidden/>
              </w:rPr>
              <w:t>112</w:t>
            </w:r>
            <w:r w:rsidR="001B6A4B">
              <w:rPr>
                <w:noProof/>
                <w:webHidden/>
              </w:rPr>
              <w:fldChar w:fldCharType="end"/>
            </w:r>
          </w:hyperlink>
        </w:p>
        <w:p w14:paraId="13B199C7" w14:textId="77777777" w:rsidR="001B6A4B" w:rsidRDefault="00C54285">
          <w:pPr>
            <w:pStyle w:val="11"/>
            <w:tabs>
              <w:tab w:val="right" w:leader="dot" w:pos="8297"/>
            </w:tabs>
            <w:rPr>
              <w:noProof/>
            </w:rPr>
          </w:pPr>
          <w:hyperlink w:anchor="_Toc50621773" w:history="1">
            <w:r w:rsidR="001B6A4B" w:rsidRPr="00E87323">
              <w:rPr>
                <w:rStyle w:val="a7"/>
                <w:noProof/>
              </w:rPr>
              <w:t>Abbreviation</w:t>
            </w:r>
            <w:r w:rsidR="001B6A4B">
              <w:rPr>
                <w:noProof/>
                <w:webHidden/>
              </w:rPr>
              <w:tab/>
            </w:r>
            <w:r w:rsidR="001B6A4B">
              <w:rPr>
                <w:noProof/>
                <w:webHidden/>
              </w:rPr>
              <w:fldChar w:fldCharType="begin"/>
            </w:r>
            <w:r w:rsidR="001B6A4B">
              <w:rPr>
                <w:noProof/>
                <w:webHidden/>
              </w:rPr>
              <w:instrText xml:space="preserve"> PAGEREF _Toc50621773 \h </w:instrText>
            </w:r>
            <w:r w:rsidR="001B6A4B">
              <w:rPr>
                <w:noProof/>
                <w:webHidden/>
              </w:rPr>
            </w:r>
            <w:r w:rsidR="001B6A4B">
              <w:rPr>
                <w:noProof/>
                <w:webHidden/>
              </w:rPr>
              <w:fldChar w:fldCharType="separate"/>
            </w:r>
            <w:r w:rsidR="001B6A4B">
              <w:rPr>
                <w:noProof/>
                <w:webHidden/>
              </w:rPr>
              <w:t>112</w:t>
            </w:r>
            <w:r w:rsidR="001B6A4B">
              <w:rPr>
                <w:noProof/>
                <w:webHidden/>
              </w:rPr>
              <w:fldChar w:fldCharType="end"/>
            </w:r>
          </w:hyperlink>
        </w:p>
        <w:p w14:paraId="1F6535BF" w14:textId="77777777" w:rsidR="001B6A4B" w:rsidRDefault="00C54285">
          <w:pPr>
            <w:pStyle w:val="11"/>
            <w:tabs>
              <w:tab w:val="right" w:leader="dot" w:pos="8297"/>
            </w:tabs>
            <w:rPr>
              <w:noProof/>
            </w:rPr>
          </w:pPr>
          <w:hyperlink w:anchor="_Toc50621774" w:history="1">
            <w:r w:rsidR="001B6A4B" w:rsidRPr="00E87323">
              <w:rPr>
                <w:rStyle w:val="a7"/>
                <w:noProof/>
              </w:rPr>
              <w:t>Reference</w:t>
            </w:r>
            <w:r w:rsidR="001B6A4B">
              <w:rPr>
                <w:noProof/>
                <w:webHidden/>
              </w:rPr>
              <w:tab/>
            </w:r>
            <w:r w:rsidR="001B6A4B">
              <w:rPr>
                <w:noProof/>
                <w:webHidden/>
              </w:rPr>
              <w:fldChar w:fldCharType="begin"/>
            </w:r>
            <w:r w:rsidR="001B6A4B">
              <w:rPr>
                <w:noProof/>
                <w:webHidden/>
              </w:rPr>
              <w:instrText xml:space="preserve"> PAGEREF _Toc50621774 \h </w:instrText>
            </w:r>
            <w:r w:rsidR="001B6A4B">
              <w:rPr>
                <w:noProof/>
                <w:webHidden/>
              </w:rPr>
            </w:r>
            <w:r w:rsidR="001B6A4B">
              <w:rPr>
                <w:noProof/>
                <w:webHidden/>
              </w:rPr>
              <w:fldChar w:fldCharType="separate"/>
            </w:r>
            <w:r w:rsidR="001B6A4B">
              <w:rPr>
                <w:noProof/>
                <w:webHidden/>
              </w:rPr>
              <w:t>114</w:t>
            </w:r>
            <w:r w:rsidR="001B6A4B">
              <w:rPr>
                <w:noProof/>
                <w:webHidden/>
              </w:rPr>
              <w:fldChar w:fldCharType="end"/>
            </w:r>
          </w:hyperlink>
        </w:p>
        <w:p w14:paraId="6AE2257C" w14:textId="77777777" w:rsidR="00673712" w:rsidRDefault="00673712">
          <w:r>
            <w:rPr>
              <w:b/>
              <w:bCs/>
              <w:lang w:val="zh-TW"/>
            </w:rPr>
            <w:fldChar w:fldCharType="end"/>
          </w:r>
        </w:p>
      </w:sdtContent>
    </w:sdt>
    <w:p w14:paraId="00C505F4" w14:textId="77777777" w:rsidR="00673712" w:rsidRDefault="00673712">
      <w:pPr>
        <w:widowControl/>
      </w:pPr>
      <w:r>
        <w:br w:type="page"/>
      </w:r>
    </w:p>
    <w:p w14:paraId="21821784" w14:textId="77777777" w:rsidR="00673712" w:rsidRDefault="00673712" w:rsidP="000A16A2">
      <w:pPr>
        <w:pStyle w:val="1"/>
      </w:pPr>
      <w:bookmarkStart w:id="0" w:name="_Toc50621713"/>
      <w:r>
        <w:rPr>
          <w:rFonts w:hint="eastAsia"/>
        </w:rPr>
        <w:lastRenderedPageBreak/>
        <w:t>Background</w:t>
      </w:r>
      <w:bookmarkEnd w:id="0"/>
    </w:p>
    <w:p w14:paraId="192B3DC7" w14:textId="32EE15E0" w:rsidR="00C73F56" w:rsidRPr="002256AA" w:rsidRDefault="00360BA9" w:rsidP="00C86A21">
      <w:pPr>
        <w:ind w:firstLine="425"/>
      </w:pPr>
      <w:r>
        <w:rPr>
          <w:rFonts w:hint="eastAsia"/>
        </w:rPr>
        <w:t>T</w:t>
      </w:r>
      <w:r>
        <w:t xml:space="preserve">his is an overview of computer networks for beginners. Beginning with the introduction of Internet structures and jargons, Chapter.1 briefly introduces the main frame of the Internet. According to the main reference we used for </w:t>
      </w:r>
      <w:r w:rsidR="00D4646E">
        <w:t xml:space="preserve">this technique document, we describes the structure of </w:t>
      </w:r>
      <w:r w:rsidR="00387351">
        <w:t xml:space="preserve">protocol layer with TCP/IP </w:t>
      </w:r>
      <w:r w:rsidR="00047C7C">
        <w:t>foundations</w:t>
      </w:r>
      <w:r w:rsidR="00387351">
        <w:t>, which is 5-layer. Each layer will be introduced from Chapter</w:t>
      </w:r>
      <w:r w:rsidR="00047C7C">
        <w:t>.</w:t>
      </w:r>
      <w:r w:rsidR="00387351">
        <w:t>2</w:t>
      </w:r>
      <w:r w:rsidR="00C73F56">
        <w:t xml:space="preserve"> to Chapter</w:t>
      </w:r>
      <w:r w:rsidR="00047C7C">
        <w:t>.</w:t>
      </w:r>
      <w:r w:rsidR="00C73F56">
        <w:t>5.</w:t>
      </w:r>
    </w:p>
    <w:p w14:paraId="593457D2" w14:textId="498B8C76" w:rsidR="00B45D9E" w:rsidRDefault="00B45D9E" w:rsidP="00B45D9E"/>
    <w:p w14:paraId="481A082D" w14:textId="77777777" w:rsidR="00B45D9E" w:rsidRDefault="00B45D9E" w:rsidP="00B45D9E"/>
    <w:p w14:paraId="29B88DFA" w14:textId="77777777" w:rsidR="00B45D9E" w:rsidRDefault="00B45D9E" w:rsidP="00B45D9E"/>
    <w:p w14:paraId="282B6B51" w14:textId="77777777" w:rsidR="00B45D9E" w:rsidRDefault="00B45D9E" w:rsidP="00B45D9E"/>
    <w:p w14:paraId="24C0BE72" w14:textId="77777777" w:rsidR="00B45D9E" w:rsidRDefault="00B45D9E" w:rsidP="00B45D9E"/>
    <w:p w14:paraId="1156E1DA" w14:textId="77777777" w:rsidR="00B45D9E" w:rsidRDefault="00B45D9E" w:rsidP="00B45D9E"/>
    <w:p w14:paraId="4D2311C8" w14:textId="77777777" w:rsidR="00B45D9E" w:rsidRDefault="00B45D9E" w:rsidP="00B45D9E"/>
    <w:p w14:paraId="556DF83A" w14:textId="77777777" w:rsidR="00B45D9E" w:rsidRDefault="00B45D9E" w:rsidP="00B45D9E"/>
    <w:p w14:paraId="76D8A95A" w14:textId="77777777" w:rsidR="00B45D9E" w:rsidRDefault="00B45D9E" w:rsidP="00B45D9E"/>
    <w:p w14:paraId="70E5CB31" w14:textId="77777777" w:rsidR="00B45D9E" w:rsidRDefault="00B45D9E" w:rsidP="00B45D9E"/>
    <w:p w14:paraId="3AB10D6A" w14:textId="77777777" w:rsidR="00B45D9E" w:rsidRDefault="00B45D9E" w:rsidP="00B45D9E"/>
    <w:p w14:paraId="355C63AA" w14:textId="77777777" w:rsidR="00B45D9E" w:rsidRDefault="00B45D9E" w:rsidP="00B45D9E"/>
    <w:p w14:paraId="34684787" w14:textId="77777777" w:rsidR="00B45D9E" w:rsidRDefault="00B45D9E" w:rsidP="00B45D9E"/>
    <w:p w14:paraId="1F8CC68F" w14:textId="77777777" w:rsidR="00B45D9E" w:rsidRDefault="00B45D9E" w:rsidP="00B45D9E"/>
    <w:p w14:paraId="76AA1E7C" w14:textId="77777777" w:rsidR="00B45D9E" w:rsidRDefault="00B45D9E" w:rsidP="00B45D9E"/>
    <w:p w14:paraId="77606046" w14:textId="77777777" w:rsidR="00B45D9E" w:rsidRDefault="00B45D9E" w:rsidP="00B45D9E"/>
    <w:p w14:paraId="475A468E" w14:textId="77777777" w:rsidR="00B45D9E" w:rsidRDefault="00B45D9E" w:rsidP="00B45D9E"/>
    <w:p w14:paraId="6D51896E" w14:textId="77777777" w:rsidR="00B45D9E" w:rsidRDefault="00B45D9E" w:rsidP="00B45D9E"/>
    <w:p w14:paraId="6C12249D" w14:textId="77777777" w:rsidR="00B45D9E" w:rsidRDefault="00B45D9E" w:rsidP="00B45D9E"/>
    <w:p w14:paraId="0F138B5B" w14:textId="77777777" w:rsidR="00B45D9E" w:rsidRDefault="00B45D9E" w:rsidP="00B45D9E"/>
    <w:p w14:paraId="7BD5E052" w14:textId="77777777" w:rsidR="00B45D9E" w:rsidRDefault="00B45D9E" w:rsidP="00B45D9E"/>
    <w:p w14:paraId="570BA7D1" w14:textId="77777777" w:rsidR="00B45D9E" w:rsidRDefault="00B45D9E" w:rsidP="00B45D9E"/>
    <w:p w14:paraId="7531EAD8" w14:textId="77777777" w:rsidR="00B45D9E" w:rsidRDefault="00B45D9E" w:rsidP="00B45D9E"/>
    <w:p w14:paraId="1964E01E" w14:textId="77777777" w:rsidR="001C31BB" w:rsidRDefault="001C31BB" w:rsidP="00B45D9E"/>
    <w:p w14:paraId="4DF6A987" w14:textId="77777777" w:rsidR="001C31BB" w:rsidRPr="00B45D9E" w:rsidRDefault="001C31BB" w:rsidP="00B45D9E"/>
    <w:p w14:paraId="170B4C38" w14:textId="77777777" w:rsidR="00D839CC" w:rsidRDefault="009C064B" w:rsidP="00B86C23">
      <w:pPr>
        <w:pStyle w:val="1"/>
      </w:pPr>
      <w:bookmarkStart w:id="1" w:name="_Toc50621714"/>
      <w:r>
        <w:rPr>
          <w:rFonts w:hint="eastAsia"/>
        </w:rPr>
        <w:lastRenderedPageBreak/>
        <w:t>Technique</w:t>
      </w:r>
      <w:bookmarkEnd w:id="1"/>
    </w:p>
    <w:p w14:paraId="2777BB9D" w14:textId="0172A9CF" w:rsidR="00D839CC" w:rsidRDefault="00D839CC" w:rsidP="00D839CC">
      <w:pPr>
        <w:pStyle w:val="2"/>
      </w:pPr>
      <w:bookmarkStart w:id="2" w:name="_Toc50621715"/>
      <w:r>
        <w:t>Introduction</w:t>
      </w:r>
      <w:bookmarkEnd w:id="2"/>
    </w:p>
    <w:p w14:paraId="37654383" w14:textId="6C0A1D87" w:rsidR="00D839CC" w:rsidRDefault="00D839CC" w:rsidP="00D839CC">
      <w:pPr>
        <w:pStyle w:val="3"/>
      </w:pPr>
      <w:bookmarkStart w:id="3" w:name="_Toc50621716"/>
      <w:r>
        <w:t>What is the internet?</w:t>
      </w:r>
      <w:bookmarkEnd w:id="3"/>
    </w:p>
    <w:p w14:paraId="42DBCB63" w14:textId="77777777" w:rsidR="00D839CC" w:rsidRPr="005250E7" w:rsidRDefault="00D839CC" w:rsidP="00D839CC">
      <w:r>
        <w:tab/>
        <w:t>The Internet is a computer network that interconnects hundreds of millions of computing devices.</w:t>
      </w:r>
      <w:r>
        <w:rPr>
          <w:rFonts w:hint="eastAsia"/>
        </w:rPr>
        <w:t xml:space="preserve"> T</w:t>
      </w:r>
      <w:r>
        <w:t xml:space="preserve">hese computing devices </w:t>
      </w:r>
      <w:r>
        <w:rPr>
          <w:rFonts w:hint="eastAsia"/>
        </w:rPr>
        <w:t>a</w:t>
      </w:r>
      <w:r>
        <w:t xml:space="preserve">re called </w:t>
      </w:r>
      <w:commentRangeStart w:id="4"/>
      <w:r w:rsidRPr="005250E7">
        <w:rPr>
          <w:b/>
        </w:rPr>
        <w:t>hosts</w:t>
      </w:r>
      <w:r>
        <w:t xml:space="preserve"> or </w:t>
      </w:r>
      <w:r w:rsidRPr="005250E7">
        <w:rPr>
          <w:b/>
        </w:rPr>
        <w:t>end systems</w:t>
      </w:r>
      <w:commentRangeEnd w:id="4"/>
      <w:r w:rsidR="00F04D99">
        <w:rPr>
          <w:rStyle w:val="af3"/>
        </w:rPr>
        <w:commentReference w:id="4"/>
      </w:r>
      <w:r>
        <w:rPr>
          <w:rFonts w:hint="eastAsia"/>
        </w:rPr>
        <w:t xml:space="preserve"> such as</w:t>
      </w:r>
    </w:p>
    <w:p w14:paraId="051663CB" w14:textId="77777777" w:rsidR="00D839CC" w:rsidRDefault="00D839CC" w:rsidP="00D839CC">
      <w:r>
        <w:t>PCs, Linux workstations, laptops, smartphones, tablets, TVs, gaming consoles, Web cams, automobiles, etc.</w:t>
      </w:r>
    </w:p>
    <w:p w14:paraId="46FF1985" w14:textId="77777777" w:rsidR="00D839CC" w:rsidRDefault="00D839CC" w:rsidP="00D839CC">
      <w:r>
        <w:tab/>
        <w:t>End systems are connected together by a network of</w:t>
      </w:r>
      <w:commentRangeStart w:id="5"/>
      <w:r>
        <w:t xml:space="preserve"> </w:t>
      </w:r>
      <w:r w:rsidRPr="00506EBA">
        <w:rPr>
          <w:b/>
        </w:rPr>
        <w:t>communication links</w:t>
      </w:r>
      <w:r>
        <w:t xml:space="preserve"> and</w:t>
      </w:r>
    </w:p>
    <w:p w14:paraId="4382D4B0" w14:textId="77777777" w:rsidR="00D839CC" w:rsidRDefault="00D839CC" w:rsidP="00D839CC">
      <w:r w:rsidRPr="00506EBA">
        <w:rPr>
          <w:b/>
        </w:rPr>
        <w:t>packet switches</w:t>
      </w:r>
      <w:commentRangeEnd w:id="5"/>
      <w:r w:rsidR="00F04D99">
        <w:rPr>
          <w:rStyle w:val="af3"/>
        </w:rPr>
        <w:commentReference w:id="5"/>
      </w:r>
      <w:r>
        <w:t>. There are many types of communication links with different transmission rates, called as bandwidth.</w:t>
      </w:r>
    </w:p>
    <w:p w14:paraId="0D2647D2" w14:textId="77777777" w:rsidR="00D839CC" w:rsidRDefault="00D839CC" w:rsidP="00D839CC">
      <w:pPr>
        <w:ind w:firstLine="480"/>
      </w:pPr>
      <w:r>
        <w:t xml:space="preserve">When one end system has data to send to another end system, the sending end system segments the data and adds header bytes to each segment. The resulting packages of information, known as </w:t>
      </w:r>
      <w:commentRangeStart w:id="6"/>
      <w:r w:rsidRPr="00506EBA">
        <w:rPr>
          <w:b/>
        </w:rPr>
        <w:t>packets</w:t>
      </w:r>
      <w:commentRangeEnd w:id="6"/>
      <w:r w:rsidR="00F04D99">
        <w:rPr>
          <w:rStyle w:val="af3"/>
        </w:rPr>
        <w:commentReference w:id="6"/>
      </w:r>
      <w:r>
        <w:t>, are then sent through the network to the destination end system, where they are reassembled into the original data.</w:t>
      </w:r>
    </w:p>
    <w:p w14:paraId="109DFBA3" w14:textId="77777777" w:rsidR="00D839CC" w:rsidRDefault="00D839CC" w:rsidP="00D839CC">
      <w:r>
        <w:tab/>
        <w:t>A packet switch takes a packet arriving on one of its incoming communication</w:t>
      </w:r>
    </w:p>
    <w:p w14:paraId="17CB6679" w14:textId="77777777" w:rsidR="00D839CC" w:rsidRDefault="00D839CC" w:rsidP="00D839CC">
      <w:r>
        <w:t xml:space="preserve">links and forwards that packet on one of its outgoing communication links. The two most remarkable types are </w:t>
      </w:r>
      <w:commentRangeStart w:id="7"/>
      <w:r w:rsidRPr="009E7B93">
        <w:t>routers</w:t>
      </w:r>
      <w:r>
        <w:t xml:space="preserve"> and</w:t>
      </w:r>
      <w:r w:rsidRPr="009E7B93">
        <w:t xml:space="preserve"> link-layer switches</w:t>
      </w:r>
      <w:commentRangeEnd w:id="7"/>
      <w:r w:rsidR="00F04D99">
        <w:rPr>
          <w:rStyle w:val="af3"/>
        </w:rPr>
        <w:commentReference w:id="7"/>
      </w:r>
      <w:r>
        <w:t>.</w:t>
      </w:r>
    </w:p>
    <w:p w14:paraId="7126E3A8" w14:textId="77777777" w:rsidR="00D839CC" w:rsidRDefault="00D839CC" w:rsidP="00D839CC">
      <w:r>
        <w:tab/>
        <w:t>End systems access the Internet through</w:t>
      </w:r>
      <w:r w:rsidRPr="008D119B">
        <w:rPr>
          <w:b/>
        </w:rPr>
        <w:t xml:space="preserve"> Internet Service Providers </w:t>
      </w:r>
      <w:r>
        <w:t>(</w:t>
      </w:r>
      <w:r w:rsidRPr="008D119B">
        <w:rPr>
          <w:b/>
        </w:rPr>
        <w:t>ISPs</w:t>
      </w:r>
      <w:r>
        <w:t>).</w:t>
      </w:r>
    </w:p>
    <w:p w14:paraId="7BF88A9B" w14:textId="0AD27697" w:rsidR="00D839CC" w:rsidRDefault="00D839CC" w:rsidP="00D839CC">
      <w:r>
        <w:t xml:space="preserve">Each ISP is in itself a network of packet switches and communication links. ISPs provide a variety of types of network access to the end systems, including residential broadband access such as </w:t>
      </w:r>
      <w:r w:rsidRPr="00BF2267">
        <w:t>cable modem</w:t>
      </w:r>
      <w:r>
        <w:t xml:space="preserve"> or</w:t>
      </w:r>
      <w:r w:rsidRPr="008D119B">
        <w:t xml:space="preserve"> </w:t>
      </w:r>
      <w:r w:rsidRPr="00BF2267">
        <w:t>DSL</w:t>
      </w:r>
      <w:r>
        <w:t xml:space="preserve">, high-speed local area network access, wireless access, and dial-up modem access. </w:t>
      </w:r>
    </w:p>
    <w:p w14:paraId="08EA4FC7" w14:textId="471C2A77" w:rsidR="00D839CC" w:rsidRDefault="00D839CC" w:rsidP="00D839CC">
      <w:pPr>
        <w:ind w:firstLine="480"/>
      </w:pPr>
      <w:r>
        <w:t xml:space="preserve">A </w:t>
      </w:r>
      <w:commentRangeStart w:id="8"/>
      <w:r w:rsidRPr="000B2E93">
        <w:rPr>
          <w:b/>
        </w:rPr>
        <w:t>protocol</w:t>
      </w:r>
      <w:commentRangeEnd w:id="8"/>
      <w:r w:rsidR="00F04D99">
        <w:rPr>
          <w:rStyle w:val="af3"/>
        </w:rPr>
        <w:commentReference w:id="8"/>
      </w:r>
      <w:r>
        <w:t xml:space="preserve"> defines the format and the order of messages exchanged between two or more communicating entities, as well as the actions taken on the transmission and receipt of a message.</w:t>
      </w:r>
      <w:r>
        <w:rPr>
          <w:rFonts w:hint="eastAsia"/>
        </w:rPr>
        <w:t xml:space="preserve"> </w:t>
      </w:r>
      <w:r>
        <w:t xml:space="preserve">The </w:t>
      </w:r>
      <w:r w:rsidRPr="00BF2267">
        <w:rPr>
          <w:b/>
        </w:rPr>
        <w:t>Transmission Control Protocol (TCP)</w:t>
      </w:r>
      <w:r>
        <w:t xml:space="preserve"> and the </w:t>
      </w:r>
      <w:r w:rsidRPr="00BF2267">
        <w:rPr>
          <w:b/>
        </w:rPr>
        <w:t>Internet Protocol (IP)</w:t>
      </w:r>
      <w:r>
        <w:t xml:space="preserve"> are two most important protocols in the Internet. The IP protocol specifies the format of the packets that are sent and received among routers and end systems.</w:t>
      </w:r>
    </w:p>
    <w:p w14:paraId="20033553" w14:textId="77777777" w:rsidR="00D839CC" w:rsidRDefault="00D839CC" w:rsidP="00D839CC">
      <w:pPr>
        <w:ind w:firstLine="480"/>
      </w:pPr>
      <w:r>
        <w:t xml:space="preserve">It’s important that everyone agree on what each and every protocol does, so that people can create systems that interoperate. This is where standards come into play. </w:t>
      </w:r>
      <w:r w:rsidRPr="008D119B">
        <w:rPr>
          <w:b/>
        </w:rPr>
        <w:t>Internet standards</w:t>
      </w:r>
      <w:r>
        <w:t xml:space="preserve"> are developed by the Internet Engineering Task Force (IETF). The IETF standards documents are called </w:t>
      </w:r>
      <w:commentRangeStart w:id="9"/>
      <w:r w:rsidRPr="008D119B">
        <w:rPr>
          <w:b/>
        </w:rPr>
        <w:t>requests for comments (RFCs)</w:t>
      </w:r>
      <w:commentRangeEnd w:id="9"/>
      <w:r w:rsidR="00F04D99">
        <w:rPr>
          <w:rStyle w:val="af3"/>
        </w:rPr>
        <w:commentReference w:id="9"/>
      </w:r>
      <w:r>
        <w:t xml:space="preserve">. There are </w:t>
      </w:r>
      <w:r>
        <w:lastRenderedPageBreak/>
        <w:t>currently more than 6,000 RFCs. They define protocols such as TCP, IP, HTTP, and SMTP.</w:t>
      </w:r>
    </w:p>
    <w:p w14:paraId="584054A6" w14:textId="3DA2B76E" w:rsidR="000A4D67" w:rsidRDefault="000A4D67" w:rsidP="001C31BB">
      <w:pPr>
        <w:jc w:val="center"/>
      </w:pPr>
      <w:r>
        <w:rPr>
          <w:noProof/>
        </w:rPr>
        <w:drawing>
          <wp:inline distT="0" distB="0" distL="0" distR="0" wp14:anchorId="23F751B4" wp14:editId="1E844FF0">
            <wp:extent cx="4004122" cy="2009775"/>
            <wp:effectExtent l="0" t="0" r="0" b="0"/>
            <wp:docPr id="30"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pic:cNvPicPr>
                      <a:picLocks noChangeAspect="1"/>
                    </pic:cNvPicPr>
                  </pic:nvPicPr>
                  <pic:blipFill>
                    <a:blip r:embed="rId13"/>
                    <a:stretch>
                      <a:fillRect/>
                    </a:stretch>
                  </pic:blipFill>
                  <pic:spPr>
                    <a:xfrm>
                      <a:off x="0" y="0"/>
                      <a:ext cx="4017984" cy="2016733"/>
                    </a:xfrm>
                    <a:prstGeom prst="rect">
                      <a:avLst/>
                    </a:prstGeom>
                  </pic:spPr>
                </pic:pic>
              </a:graphicData>
            </a:graphic>
          </wp:inline>
        </w:drawing>
      </w:r>
    </w:p>
    <w:p w14:paraId="54FB6155" w14:textId="77777777" w:rsidR="000A4D67" w:rsidRDefault="000A4D67" w:rsidP="001C31BB">
      <w:pPr>
        <w:jc w:val="center"/>
      </w:pPr>
    </w:p>
    <w:p w14:paraId="36217530" w14:textId="77777777" w:rsidR="00D839CC" w:rsidRDefault="00D839CC" w:rsidP="00D839CC">
      <w:pPr>
        <w:ind w:firstLine="480"/>
      </w:pPr>
      <w:r>
        <w:t xml:space="preserve">We can describe the Internet as </w:t>
      </w:r>
      <w:r w:rsidRPr="00BF2267">
        <w:rPr>
          <w:i/>
        </w:rPr>
        <w:t>an infrastructure that provides services to applications</w:t>
      </w:r>
      <w:r>
        <w:t>. End systems attached to the Internet provide an</w:t>
      </w:r>
      <w:r w:rsidRPr="007024A0">
        <w:rPr>
          <w:b/>
        </w:rPr>
        <w:t xml:space="preserve"> Application Programming</w:t>
      </w:r>
      <w:r w:rsidRPr="007024A0">
        <w:rPr>
          <w:rFonts w:hint="eastAsia"/>
          <w:b/>
        </w:rPr>
        <w:t xml:space="preserve"> </w:t>
      </w:r>
      <w:r w:rsidRPr="007024A0">
        <w:rPr>
          <w:b/>
        </w:rPr>
        <w:t>Interface (API)</w:t>
      </w:r>
      <w:r>
        <w:t xml:space="preserve"> that specifies how a program running on one end system asks</w:t>
      </w:r>
      <w:r>
        <w:rPr>
          <w:rFonts w:hint="eastAsia"/>
        </w:rPr>
        <w:t xml:space="preserve"> </w:t>
      </w:r>
      <w:r>
        <w:t>the Internet infrastructure to deliver data to a specific destination program running on another end system.</w:t>
      </w:r>
    </w:p>
    <w:p w14:paraId="3C998994" w14:textId="77777777" w:rsidR="00D839CC" w:rsidRDefault="00D839CC" w:rsidP="00D839CC">
      <w:pPr>
        <w:ind w:firstLine="480"/>
      </w:pPr>
      <w:r>
        <w:rPr>
          <w:rFonts w:hint="eastAsia"/>
        </w:rPr>
        <w:t xml:space="preserve">Getting closer look at network structure, </w:t>
      </w:r>
      <w:r>
        <w:t>network edge is the components of applications and hosts.</w:t>
      </w:r>
      <w:r>
        <w:rPr>
          <w:rFonts w:hint="eastAsia"/>
        </w:rPr>
        <w:t xml:space="preserve"> </w:t>
      </w:r>
      <w:r>
        <w:t>Network core represents router and network of networks in the internet. Access network or physical media describes communication links between each end systems.</w:t>
      </w:r>
    </w:p>
    <w:p w14:paraId="693FD61E" w14:textId="77777777" w:rsidR="00744AB6" w:rsidRDefault="00744AB6" w:rsidP="00D839CC">
      <w:pPr>
        <w:ind w:firstLine="480"/>
      </w:pPr>
    </w:p>
    <w:p w14:paraId="5106378E" w14:textId="724167D2" w:rsidR="00D839CC" w:rsidRDefault="00D839CC" w:rsidP="00D839CC">
      <w:pPr>
        <w:pStyle w:val="3"/>
      </w:pPr>
      <w:bookmarkStart w:id="10" w:name="_Toc50621717"/>
      <w:commentRangeStart w:id="11"/>
      <w:r>
        <w:lastRenderedPageBreak/>
        <w:t>Network Edge</w:t>
      </w:r>
      <w:commentRangeEnd w:id="11"/>
      <w:r w:rsidR="00BF7886">
        <w:rPr>
          <w:rStyle w:val="af3"/>
          <w:rFonts w:asciiTheme="minorHAnsi" w:eastAsiaTheme="minorEastAsia" w:hAnsiTheme="minorHAnsi" w:cstheme="minorBidi"/>
          <w:b w:val="0"/>
          <w:bCs w:val="0"/>
        </w:rPr>
        <w:commentReference w:id="11"/>
      </w:r>
      <w:bookmarkEnd w:id="10"/>
    </w:p>
    <w:p w14:paraId="768E29AF" w14:textId="5E3B0847" w:rsidR="00D839CC" w:rsidRDefault="00D839CC" w:rsidP="00D839CC">
      <w:pPr>
        <w:keepNext/>
        <w:ind w:firstLine="480"/>
        <w:jc w:val="center"/>
      </w:pPr>
      <w:r>
        <w:rPr>
          <w:noProof/>
        </w:rPr>
        <w:drawing>
          <wp:inline distT="0" distB="0" distL="0" distR="0" wp14:anchorId="6150AAA9" wp14:editId="6EAFFB72">
            <wp:extent cx="3124200" cy="366367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15508" cy="3770750"/>
                    </a:xfrm>
                    <a:prstGeom prst="rect">
                      <a:avLst/>
                    </a:prstGeom>
                  </pic:spPr>
                </pic:pic>
              </a:graphicData>
            </a:graphic>
          </wp:inline>
        </w:drawing>
      </w:r>
    </w:p>
    <w:p w14:paraId="46E21C61" w14:textId="6426ECA8" w:rsidR="00D839CC" w:rsidRDefault="00D839CC" w:rsidP="00D839CC">
      <w:pPr>
        <w:pStyle w:val="ad"/>
        <w:jc w:val="center"/>
      </w:pPr>
      <w:r>
        <w:t xml:space="preserve">Figure </w:t>
      </w:r>
      <w:r w:rsidR="008D1AC6">
        <w:rPr>
          <w:noProof/>
        </w:rPr>
        <w:fldChar w:fldCharType="begin"/>
      </w:r>
      <w:r w:rsidR="008D1AC6">
        <w:rPr>
          <w:noProof/>
        </w:rPr>
        <w:instrText xml:space="preserve"> STYLEREF 3 \s </w:instrText>
      </w:r>
      <w:r w:rsidR="008D1AC6">
        <w:rPr>
          <w:noProof/>
        </w:rPr>
        <w:fldChar w:fldCharType="separate"/>
      </w:r>
      <w:r w:rsidR="006F7FCC">
        <w:rPr>
          <w:noProof/>
        </w:rPr>
        <w:t>1-2</w:t>
      </w:r>
      <w:r w:rsidR="008D1AC6">
        <w:rPr>
          <w:noProof/>
        </w:rPr>
        <w:fldChar w:fldCharType="end"/>
      </w:r>
      <w:r w:rsidR="006F7FCC">
        <w:noBreakHyphen/>
      </w:r>
      <w:r w:rsidR="008D1AC6">
        <w:rPr>
          <w:noProof/>
        </w:rPr>
        <w:fldChar w:fldCharType="begin"/>
      </w:r>
      <w:r w:rsidR="008D1AC6">
        <w:rPr>
          <w:noProof/>
        </w:rPr>
        <w:instrText xml:space="preserve"> SEQ Figure \* ARABIC \s 3 </w:instrText>
      </w:r>
      <w:r w:rsidR="008D1AC6">
        <w:rPr>
          <w:noProof/>
        </w:rPr>
        <w:fldChar w:fldCharType="separate"/>
      </w:r>
      <w:r w:rsidR="006F7FCC">
        <w:rPr>
          <w:noProof/>
        </w:rPr>
        <w:t>1</w:t>
      </w:r>
      <w:r w:rsidR="008D1AC6">
        <w:rPr>
          <w:noProof/>
        </w:rPr>
        <w:fldChar w:fldCharType="end"/>
      </w:r>
      <w:r>
        <w:t xml:space="preserve"> </w:t>
      </w:r>
      <w:r w:rsidRPr="008A7529">
        <w:t>Two end systems connect through network</w:t>
      </w:r>
    </w:p>
    <w:p w14:paraId="6B678E2D" w14:textId="77777777" w:rsidR="00D839CC" w:rsidRPr="00FA5A05" w:rsidRDefault="00D839CC" w:rsidP="00D839CC"/>
    <w:p w14:paraId="7FE2961D" w14:textId="529E6175" w:rsidR="00AC7F25" w:rsidRDefault="00D839CC" w:rsidP="00D839CC">
      <w:pPr>
        <w:ind w:firstLine="480"/>
      </w:pPr>
      <w:r>
        <w:t>To connect from edge A to edge B, hosts are sometimes further divided into two categories:</w:t>
      </w:r>
      <w:r w:rsidRPr="00A276F9">
        <w:rPr>
          <w:b/>
        </w:rPr>
        <w:t xml:space="preserve"> clients</w:t>
      </w:r>
      <w:r>
        <w:t xml:space="preserve"> and </w:t>
      </w:r>
      <w:r w:rsidRPr="00A276F9">
        <w:rPr>
          <w:b/>
        </w:rPr>
        <w:t>servers</w:t>
      </w:r>
      <w:r>
        <w:t xml:space="preserve">. Clients tend to be desktop PCs, whereas servers tend to be more powerful machines that store and distribute usable data. Hosts can be connected by each other through </w:t>
      </w:r>
      <w:r w:rsidRPr="000174AB">
        <w:rPr>
          <w:b/>
        </w:rPr>
        <w:t>peer-to-peer</w:t>
      </w:r>
      <w:r>
        <w:t>, it can minimize the usage of dedicated server, while transfer data from every connected host.</w:t>
      </w:r>
    </w:p>
    <w:p w14:paraId="126B617F" w14:textId="29E3A629" w:rsidR="001A364A" w:rsidRDefault="00D839CC" w:rsidP="006421D3">
      <w:pPr>
        <w:ind w:firstLine="480"/>
      </w:pPr>
      <w:r>
        <w:t>We need a preparation for transferring data between server and client, h</w:t>
      </w:r>
      <w:r w:rsidRPr="000174AB">
        <w:t>andshaking is a technique of communication between two</w:t>
      </w:r>
      <w:r>
        <w:t xml:space="preserve"> </w:t>
      </w:r>
      <w:r w:rsidRPr="000174AB">
        <w:t>entities</w:t>
      </w:r>
      <w:r>
        <w:t>. It can be found in TCP service. TCP service need</w:t>
      </w:r>
      <w:r w:rsidR="005844D9">
        <w:t>s</w:t>
      </w:r>
      <w:r>
        <w:t xml:space="preserve"> to be reliable, in-order, flow controllable, congestion controllable, but UDP service does not.</w:t>
      </w:r>
      <w:r w:rsidR="00B65070">
        <w:rPr>
          <w:rFonts w:hint="eastAsia"/>
        </w:rPr>
        <w:t xml:space="preserve"> (</w:t>
      </w:r>
      <w:r w:rsidR="00B65070">
        <w:t xml:space="preserve">More mentions in </w:t>
      </w:r>
      <w:r w:rsidR="00B65070">
        <w:fldChar w:fldCharType="begin"/>
      </w:r>
      <w:r w:rsidR="00B65070">
        <w:instrText xml:space="preserve"> </w:instrText>
      </w:r>
      <w:r w:rsidR="00B65070">
        <w:rPr>
          <w:rFonts w:hint="eastAsia"/>
        </w:rPr>
        <w:instrText>REF _Ref49526740 \h</w:instrText>
      </w:r>
      <w:r w:rsidR="00B65070">
        <w:instrText xml:space="preserve"> </w:instrText>
      </w:r>
      <w:r w:rsidR="00B65070">
        <w:fldChar w:fldCharType="end"/>
      </w:r>
      <w:r w:rsidR="00B65070">
        <w:fldChar w:fldCharType="begin"/>
      </w:r>
      <w:r w:rsidR="00B65070">
        <w:instrText xml:space="preserve"> REF _Ref49526740 \r \h </w:instrText>
      </w:r>
      <w:r w:rsidR="00B65070">
        <w:fldChar w:fldCharType="separate"/>
      </w:r>
      <w:r w:rsidR="00B65070">
        <w:t>Ch.3-3</w:t>
      </w:r>
      <w:r w:rsidR="00B65070">
        <w:fldChar w:fldCharType="end"/>
      </w:r>
      <w:r w:rsidR="00B65070">
        <w:t xml:space="preserve"> and </w:t>
      </w:r>
      <w:r w:rsidR="00B65070">
        <w:fldChar w:fldCharType="begin"/>
      </w:r>
      <w:r w:rsidR="00B65070">
        <w:instrText xml:space="preserve"> REF _Ref49526750 \r \h </w:instrText>
      </w:r>
      <w:r w:rsidR="00B65070">
        <w:fldChar w:fldCharType="separate"/>
      </w:r>
      <w:r w:rsidR="00B65070">
        <w:t>Ch.3-5</w:t>
      </w:r>
      <w:r w:rsidR="00B65070">
        <w:fldChar w:fldCharType="end"/>
      </w:r>
      <w:r w:rsidR="00B65070">
        <w:rPr>
          <w:rFonts w:hint="eastAsia"/>
        </w:rPr>
        <w:t>)</w:t>
      </w:r>
    </w:p>
    <w:p w14:paraId="598ED383" w14:textId="77777777" w:rsidR="001A364A" w:rsidRDefault="001A364A"/>
    <w:p w14:paraId="6E557CDE" w14:textId="77777777" w:rsidR="001A364A" w:rsidRDefault="001A364A"/>
    <w:p w14:paraId="3C88093F" w14:textId="77777777" w:rsidR="001A364A" w:rsidRDefault="001A364A"/>
    <w:p w14:paraId="5E293E49" w14:textId="7F10A71D" w:rsidR="00D839CC" w:rsidRDefault="00D839CC">
      <w:pPr>
        <w:pStyle w:val="3"/>
      </w:pPr>
      <w:bookmarkStart w:id="12" w:name="_Toc50621718"/>
      <w:r>
        <w:lastRenderedPageBreak/>
        <w:t>Network Core</w:t>
      </w:r>
      <w:bookmarkEnd w:id="12"/>
    </w:p>
    <w:p w14:paraId="6F475826" w14:textId="77777777" w:rsidR="00D839CC" w:rsidRDefault="00D839CC" w:rsidP="00D839CC">
      <w:pPr>
        <w:ind w:firstLine="480"/>
      </w:pPr>
      <w:r>
        <w:rPr>
          <w:rFonts w:hint="eastAsia"/>
        </w:rPr>
        <w:t xml:space="preserve">The network core </w:t>
      </w:r>
      <w:r>
        <w:t>is mesh of interconnected routers. There are two ways to transfer data through net.</w:t>
      </w:r>
    </w:p>
    <w:p w14:paraId="1F0D9DA5" w14:textId="77777777" w:rsidR="00721F56" w:rsidRPr="001C31BB" w:rsidRDefault="00721F56" w:rsidP="001C31BB">
      <w:pPr>
        <w:rPr>
          <w:sz w:val="21"/>
        </w:rPr>
      </w:pPr>
    </w:p>
    <w:p w14:paraId="686595E3" w14:textId="77777777" w:rsidR="00721F56" w:rsidRPr="001C31BB" w:rsidRDefault="00721F56" w:rsidP="001C31BB">
      <w:pPr>
        <w:pStyle w:val="4"/>
        <w:rPr>
          <w:sz w:val="32"/>
        </w:rPr>
      </w:pPr>
      <w:commentRangeStart w:id="13"/>
      <w:r w:rsidRPr="001C31BB">
        <w:rPr>
          <w:sz w:val="32"/>
        </w:rPr>
        <w:t>Circuit switching and Packet switching</w:t>
      </w:r>
      <w:commentRangeEnd w:id="13"/>
      <w:r w:rsidR="006123EF">
        <w:rPr>
          <w:rStyle w:val="af3"/>
          <w:rFonts w:asciiTheme="minorHAnsi" w:eastAsiaTheme="minorEastAsia" w:hAnsiTheme="minorHAnsi" w:cstheme="minorBidi"/>
        </w:rPr>
        <w:commentReference w:id="13"/>
      </w:r>
    </w:p>
    <w:p w14:paraId="1C34023B" w14:textId="77777777" w:rsidR="00721F56" w:rsidRPr="001C31BB" w:rsidRDefault="00721F56" w:rsidP="001C31BB">
      <w:pPr>
        <w:rPr>
          <w:b/>
        </w:rPr>
      </w:pPr>
    </w:p>
    <w:p w14:paraId="2C10B8DA" w14:textId="5F26665D" w:rsidR="00D839CC" w:rsidRDefault="00D839CC" w:rsidP="00D839CC">
      <w:pPr>
        <w:ind w:firstLine="480"/>
      </w:pPr>
      <w:r w:rsidRPr="00E250DA">
        <w:rPr>
          <w:b/>
        </w:rPr>
        <w:t>Circuit switching</w:t>
      </w:r>
      <w:r>
        <w:t xml:space="preserve"> is the method that d</w:t>
      </w:r>
      <w:r w:rsidRPr="0027259C">
        <w:t>edicated communication path between two stations</w:t>
      </w:r>
      <w:r>
        <w:t xml:space="preserve">. After network </w:t>
      </w:r>
      <w:commentRangeStart w:id="14"/>
      <w:r>
        <w:t>c</w:t>
      </w:r>
      <w:r w:rsidRPr="0027259C">
        <w:t>ircuit establish</w:t>
      </w:r>
      <w:r>
        <w:t>ed,</w:t>
      </w:r>
      <w:r w:rsidRPr="0027259C">
        <w:t xml:space="preserve"> </w:t>
      </w:r>
      <w:r>
        <w:t>data</w:t>
      </w:r>
      <w:r w:rsidRPr="0027259C">
        <w:t xml:space="preserve"> </w:t>
      </w:r>
      <w:r>
        <w:t xml:space="preserve">starts to </w:t>
      </w:r>
      <w:r w:rsidRPr="0027259C">
        <w:t>transfer</w:t>
      </w:r>
      <w:r>
        <w:t xml:space="preserve"> through the existed circuit</w:t>
      </w:r>
      <w:commentRangeEnd w:id="14"/>
      <w:r w:rsidR="006123EF">
        <w:rPr>
          <w:rStyle w:val="af3"/>
        </w:rPr>
        <w:commentReference w:id="14"/>
      </w:r>
      <w:r>
        <w:t>. Their resources are</w:t>
      </w:r>
      <w:r w:rsidRPr="001C31BB">
        <w:rPr>
          <w:i/>
        </w:rPr>
        <w:t xml:space="preserve"> dedicated</w:t>
      </w:r>
      <w:r>
        <w:t xml:space="preserve"> and </w:t>
      </w:r>
      <w:r w:rsidRPr="001C31BB">
        <w:rPr>
          <w:i/>
        </w:rPr>
        <w:t>no sharing</w:t>
      </w:r>
      <w:r>
        <w:t>.</w:t>
      </w:r>
      <w:r w:rsidRPr="00700458">
        <w:t xml:space="preserve"> </w:t>
      </w:r>
      <w:r>
        <w:t xml:space="preserve">A circuit in a link is implemented with either </w:t>
      </w:r>
      <w:r w:rsidR="00B660D5">
        <w:rPr>
          <w:b/>
        </w:rPr>
        <w:t>F</w:t>
      </w:r>
      <w:r w:rsidR="00B660D5" w:rsidRPr="00FA5A05">
        <w:rPr>
          <w:b/>
        </w:rPr>
        <w:t>requency</w:t>
      </w:r>
      <w:r w:rsidRPr="00FA5A05">
        <w:rPr>
          <w:b/>
        </w:rPr>
        <w:t>-division multiplexing</w:t>
      </w:r>
      <w:r w:rsidRPr="00FA5A05">
        <w:rPr>
          <w:rFonts w:hint="eastAsia"/>
          <w:b/>
        </w:rPr>
        <w:t xml:space="preserve"> </w:t>
      </w:r>
      <w:r w:rsidRPr="00FA5A05">
        <w:rPr>
          <w:b/>
        </w:rPr>
        <w:t>(FDM)</w:t>
      </w:r>
      <w:r>
        <w:t xml:space="preserve"> or </w:t>
      </w:r>
      <w:r w:rsidR="00B660D5">
        <w:rPr>
          <w:b/>
        </w:rPr>
        <w:t>T</w:t>
      </w:r>
      <w:r w:rsidRPr="00FA5A05">
        <w:rPr>
          <w:b/>
        </w:rPr>
        <w:t>ime-division multiplexing (TDM)</w:t>
      </w:r>
      <w:r>
        <w:t>. As circuit having</w:t>
      </w:r>
      <w:commentRangeStart w:id="15"/>
      <w:r>
        <w:t xml:space="preserve"> l</w:t>
      </w:r>
      <w:r w:rsidRPr="0027259C">
        <w:t>ow channel utilization</w:t>
      </w:r>
      <w:commentRangeEnd w:id="15"/>
      <w:r w:rsidR="006123EF">
        <w:rPr>
          <w:rStyle w:val="af3"/>
        </w:rPr>
        <w:commentReference w:id="15"/>
      </w:r>
      <w:r>
        <w:t xml:space="preserve">, it </w:t>
      </w:r>
      <w:r>
        <w:rPr>
          <w:rFonts w:hint="eastAsia"/>
        </w:rPr>
        <w:t xml:space="preserve">required </w:t>
      </w:r>
      <w:r w:rsidRPr="0027259C">
        <w:t>devices must transmit and receive at the same data rate</w:t>
      </w:r>
      <w:r w:rsidR="00BA3AD6">
        <w:t>.</w:t>
      </w:r>
    </w:p>
    <w:p w14:paraId="18906009" w14:textId="32744DBA" w:rsidR="00D839CC" w:rsidRDefault="00D839CC" w:rsidP="00D839CC">
      <w:pPr>
        <w:keepNext/>
        <w:ind w:firstLine="480"/>
        <w:jc w:val="center"/>
      </w:pPr>
      <w:r w:rsidRPr="00700458">
        <w:rPr>
          <w:noProof/>
        </w:rPr>
        <w:drawing>
          <wp:inline distT="0" distB="0" distL="0" distR="0" wp14:anchorId="0A91B8C6" wp14:editId="136A2D98">
            <wp:extent cx="4000500" cy="1666875"/>
            <wp:effectExtent l="0" t="0" r="0" b="9525"/>
            <wp:docPr id="2" name="圖片 2" descr="Frequency Division Multiple Access - an overview | ScienceDirec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quency Division Multiple Access - an overview | ScienceDirect ..."/>
                    <pic:cNvPicPr>
                      <a:picLocks noChangeAspect="1" noChangeArrowheads="1"/>
                    </pic:cNvPicPr>
                  </pic:nvPicPr>
                  <pic:blipFill rotWithShape="1">
                    <a:blip r:embed="rId15">
                      <a:grayscl/>
                      <a:extLst>
                        <a:ext uri="{28A0092B-C50C-407E-A947-70E740481C1C}">
                          <a14:useLocalDpi xmlns:a14="http://schemas.microsoft.com/office/drawing/2010/main" val="0"/>
                        </a:ext>
                      </a:extLst>
                    </a:blip>
                    <a:srcRect b="50704"/>
                    <a:stretch/>
                  </pic:blipFill>
                  <pic:spPr bwMode="auto">
                    <a:xfrm>
                      <a:off x="0" y="0"/>
                      <a:ext cx="4000500" cy="1666875"/>
                    </a:xfrm>
                    <a:prstGeom prst="rect">
                      <a:avLst/>
                    </a:prstGeom>
                    <a:noFill/>
                    <a:ln>
                      <a:noFill/>
                    </a:ln>
                    <a:extLst>
                      <a:ext uri="{53640926-AAD7-44D8-BBD7-CCE9431645EC}">
                        <a14:shadowObscured xmlns:a14="http://schemas.microsoft.com/office/drawing/2010/main"/>
                      </a:ext>
                    </a:extLst>
                  </pic:spPr>
                </pic:pic>
              </a:graphicData>
            </a:graphic>
          </wp:inline>
        </w:drawing>
      </w:r>
    </w:p>
    <w:p w14:paraId="75C0EEC4" w14:textId="6DF7530D" w:rsidR="00D839CC" w:rsidRDefault="00D839CC" w:rsidP="00D839CC">
      <w:pPr>
        <w:pStyle w:val="ad"/>
        <w:jc w:val="center"/>
      </w:pPr>
      <w:r>
        <w:t xml:space="preserve">Figure </w:t>
      </w:r>
      <w:r w:rsidR="008D1AC6">
        <w:rPr>
          <w:noProof/>
        </w:rPr>
        <w:fldChar w:fldCharType="begin"/>
      </w:r>
      <w:r w:rsidR="008D1AC6">
        <w:rPr>
          <w:noProof/>
        </w:rPr>
        <w:instrText xml:space="preserve"> STYLEREF 3 \s </w:instrText>
      </w:r>
      <w:r w:rsidR="008D1AC6">
        <w:rPr>
          <w:noProof/>
        </w:rPr>
        <w:fldChar w:fldCharType="separate"/>
      </w:r>
      <w:r w:rsidR="006F7FCC">
        <w:rPr>
          <w:noProof/>
        </w:rPr>
        <w:t>1-3</w:t>
      </w:r>
      <w:r w:rsidR="008D1AC6">
        <w:rPr>
          <w:noProof/>
        </w:rPr>
        <w:fldChar w:fldCharType="end"/>
      </w:r>
      <w:r w:rsidR="006F7FCC">
        <w:noBreakHyphen/>
      </w:r>
      <w:r w:rsidR="008D1AC6">
        <w:rPr>
          <w:noProof/>
        </w:rPr>
        <w:fldChar w:fldCharType="begin"/>
      </w:r>
      <w:r w:rsidR="008D1AC6">
        <w:rPr>
          <w:noProof/>
        </w:rPr>
        <w:instrText xml:space="preserve"> SEQ Figure \* ARABIC \s 3 </w:instrText>
      </w:r>
      <w:r w:rsidR="008D1AC6">
        <w:rPr>
          <w:noProof/>
        </w:rPr>
        <w:fldChar w:fldCharType="separate"/>
      </w:r>
      <w:r w:rsidR="006F7FCC">
        <w:rPr>
          <w:noProof/>
        </w:rPr>
        <w:t>1</w:t>
      </w:r>
      <w:r w:rsidR="008D1AC6">
        <w:rPr>
          <w:noProof/>
        </w:rPr>
        <w:fldChar w:fldCharType="end"/>
      </w:r>
      <w:r>
        <w:t xml:space="preserve"> </w:t>
      </w:r>
      <w:r w:rsidRPr="00BD7C4B">
        <w:t>Division multiplexing through same bandwidth</w:t>
      </w:r>
    </w:p>
    <w:p w14:paraId="0594C992" w14:textId="77777777" w:rsidR="00D839CC" w:rsidRDefault="00D839CC" w:rsidP="00D839CC">
      <w:pPr>
        <w:ind w:firstLine="480"/>
        <w:jc w:val="center"/>
      </w:pPr>
    </w:p>
    <w:p w14:paraId="38059CF6" w14:textId="77777777" w:rsidR="00D839CC" w:rsidRDefault="00D839CC" w:rsidP="00D839CC">
      <w:pPr>
        <w:ind w:firstLine="480"/>
      </w:pPr>
      <w:r w:rsidRPr="00E250DA">
        <w:rPr>
          <w:b/>
        </w:rPr>
        <w:t>Packet switching</w:t>
      </w:r>
      <w:r>
        <w:t xml:space="preserve"> makes end-end data stream divide into packets. P</w:t>
      </w:r>
      <w:r w:rsidRPr="0027259C">
        <w:t>acket</w:t>
      </w:r>
      <w:r>
        <w:t>s</w:t>
      </w:r>
      <w:r w:rsidRPr="0027259C">
        <w:t xml:space="preserve"> transmit randomly </w:t>
      </w:r>
      <w:r>
        <w:t>through the network until they</w:t>
      </w:r>
      <w:r w:rsidRPr="0027259C">
        <w:t xml:space="preserve"> arrived</w:t>
      </w:r>
      <w:r>
        <w:t xml:space="preserve">. Packets from different users share same network resources and use full of bandwidth. If extra packets cannot be transfer through the bandwidth, packets queue need to store the overwhelmed packets and wait for output link. </w:t>
      </w:r>
    </w:p>
    <w:p w14:paraId="4A6368AD" w14:textId="77777777" w:rsidR="00372C42" w:rsidRDefault="00372C42" w:rsidP="001C31BB"/>
    <w:p w14:paraId="62B3907C" w14:textId="77777777" w:rsidR="00372C42" w:rsidRPr="001C31BB" w:rsidRDefault="00372C42" w:rsidP="001C31BB">
      <w:pPr>
        <w:pStyle w:val="4"/>
        <w:rPr>
          <w:sz w:val="32"/>
        </w:rPr>
      </w:pPr>
      <w:r w:rsidRPr="001C31BB">
        <w:rPr>
          <w:sz w:val="32"/>
        </w:rPr>
        <w:t>Datagram network and Virtual circuit network</w:t>
      </w:r>
    </w:p>
    <w:p w14:paraId="1DBAC482" w14:textId="77777777" w:rsidR="00372C42" w:rsidRDefault="00372C42" w:rsidP="001C31BB"/>
    <w:p w14:paraId="21117271" w14:textId="63875CD8" w:rsidR="00F43681" w:rsidRDefault="00F43681" w:rsidP="001C31BB">
      <w:r>
        <w:rPr>
          <w:noProof/>
        </w:rPr>
        <w:lastRenderedPageBreak/>
        <w:drawing>
          <wp:inline distT="0" distB="0" distL="0" distR="0" wp14:anchorId="240213E4" wp14:editId="7EC1E31F">
            <wp:extent cx="5274310" cy="2961016"/>
            <wp:effectExtent l="0" t="0" r="2540" b="0"/>
            <wp:docPr id="129" name="圖片 129" descr="https://static-cdn.imageservice.cloud/5660796/difference-between-virtual-circuits-and-datagram-networks-facepr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cdn.imageservice.cloud/5660796/difference-between-virtual-circuits-and-datagram-networks-faceprep.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961016"/>
                    </a:xfrm>
                    <a:prstGeom prst="rect">
                      <a:avLst/>
                    </a:prstGeom>
                    <a:noFill/>
                    <a:ln>
                      <a:noFill/>
                    </a:ln>
                  </pic:spPr>
                </pic:pic>
              </a:graphicData>
            </a:graphic>
          </wp:inline>
        </w:drawing>
      </w:r>
    </w:p>
    <w:p w14:paraId="356009E8" w14:textId="77777777" w:rsidR="00D839CC" w:rsidRDefault="00D839CC" w:rsidP="00D839CC">
      <w:pPr>
        <w:ind w:firstLine="480"/>
      </w:pPr>
      <w:r>
        <w:t xml:space="preserve">There are two kinds of method for packet forwarding: </w:t>
      </w:r>
      <w:r w:rsidRPr="005361AF">
        <w:rPr>
          <w:b/>
        </w:rPr>
        <w:t>datagram</w:t>
      </w:r>
      <w:r>
        <w:t xml:space="preserve"> network and </w:t>
      </w:r>
      <w:r w:rsidRPr="005361AF">
        <w:rPr>
          <w:b/>
        </w:rPr>
        <w:t>virtual circuit</w:t>
      </w:r>
      <w:r>
        <w:t xml:space="preserve"> network. T</w:t>
      </w:r>
      <w:r w:rsidRPr="00E250DA">
        <w:t>he former</w:t>
      </w:r>
      <w:r>
        <w:t xml:space="preserve"> determines next hop by destination address, whereas packets can find alternate route and </w:t>
      </w:r>
      <w:r w:rsidRPr="0027259C">
        <w:t>avoid congestion</w:t>
      </w:r>
      <w:r>
        <w:t>, the latter determines next hop by packet carries tag, which easily to trace the packets state through the transmission.</w:t>
      </w:r>
    </w:p>
    <w:p w14:paraId="4068CD3E" w14:textId="77777777" w:rsidR="00F94A32" w:rsidRDefault="00F94A32" w:rsidP="00D839CC">
      <w:pPr>
        <w:ind w:firstLine="480"/>
      </w:pPr>
    </w:p>
    <w:tbl>
      <w:tblPr>
        <w:tblStyle w:val="a6"/>
        <w:tblW w:w="0" w:type="auto"/>
        <w:tblLook w:val="04A0" w:firstRow="1" w:lastRow="0" w:firstColumn="1" w:lastColumn="0" w:noHBand="0" w:noVBand="1"/>
      </w:tblPr>
      <w:tblGrid>
        <w:gridCol w:w="2263"/>
        <w:gridCol w:w="2552"/>
        <w:gridCol w:w="3481"/>
      </w:tblGrid>
      <w:tr w:rsidR="00F94A32" w14:paraId="35418C43" w14:textId="77777777" w:rsidTr="001C31BB">
        <w:tc>
          <w:tcPr>
            <w:tcW w:w="2263" w:type="dxa"/>
            <w:tcBorders>
              <w:bottom w:val="double" w:sz="4" w:space="0" w:color="auto"/>
            </w:tcBorders>
            <w:shd w:val="clear" w:color="auto" w:fill="F2F2F2" w:themeFill="background1" w:themeFillShade="F2"/>
          </w:tcPr>
          <w:p w14:paraId="0F9693B3" w14:textId="77777777" w:rsidR="00F94A32" w:rsidRDefault="00F94A32" w:rsidP="00F94A32">
            <w:r>
              <w:rPr>
                <w:rFonts w:hint="eastAsia"/>
              </w:rPr>
              <w:t>ISSUE</w:t>
            </w:r>
          </w:p>
        </w:tc>
        <w:tc>
          <w:tcPr>
            <w:tcW w:w="2552" w:type="dxa"/>
            <w:tcBorders>
              <w:bottom w:val="double" w:sz="4" w:space="0" w:color="auto"/>
            </w:tcBorders>
          </w:tcPr>
          <w:p w14:paraId="1EACFB24" w14:textId="77777777" w:rsidR="00F94A32" w:rsidRDefault="00F94A32" w:rsidP="00F94A32">
            <w:r>
              <w:rPr>
                <w:rFonts w:hint="eastAsia"/>
              </w:rPr>
              <w:t>Virtual Circuit</w:t>
            </w:r>
          </w:p>
        </w:tc>
        <w:tc>
          <w:tcPr>
            <w:tcW w:w="3481" w:type="dxa"/>
            <w:tcBorders>
              <w:bottom w:val="double" w:sz="4" w:space="0" w:color="auto"/>
            </w:tcBorders>
          </w:tcPr>
          <w:p w14:paraId="6D2B67FF" w14:textId="77777777" w:rsidR="00F94A32" w:rsidRDefault="00F94A32" w:rsidP="00F94A32">
            <w:r>
              <w:rPr>
                <w:rFonts w:hint="eastAsia"/>
              </w:rPr>
              <w:t>Datagram</w:t>
            </w:r>
          </w:p>
        </w:tc>
      </w:tr>
      <w:tr w:rsidR="00F94A32" w14:paraId="5FC0F63B" w14:textId="77777777" w:rsidTr="001C31BB">
        <w:tc>
          <w:tcPr>
            <w:tcW w:w="2263" w:type="dxa"/>
            <w:tcBorders>
              <w:top w:val="double" w:sz="4" w:space="0" w:color="auto"/>
            </w:tcBorders>
            <w:shd w:val="clear" w:color="auto" w:fill="F2F2F2" w:themeFill="background1" w:themeFillShade="F2"/>
          </w:tcPr>
          <w:p w14:paraId="2EAEAC19" w14:textId="77777777" w:rsidR="00F94A32" w:rsidRDefault="00F94A32" w:rsidP="00F94A32">
            <w:r>
              <w:rPr>
                <w:rFonts w:hint="eastAsia"/>
              </w:rPr>
              <w:t>Addressing</w:t>
            </w:r>
          </w:p>
        </w:tc>
        <w:tc>
          <w:tcPr>
            <w:tcW w:w="2552" w:type="dxa"/>
            <w:tcBorders>
              <w:top w:val="double" w:sz="4" w:space="0" w:color="auto"/>
            </w:tcBorders>
          </w:tcPr>
          <w:p w14:paraId="7E0D190A" w14:textId="77777777" w:rsidR="00F94A32" w:rsidRDefault="00F94A32" w:rsidP="00F94A32">
            <w:r>
              <w:rPr>
                <w:rFonts w:hint="eastAsia"/>
              </w:rPr>
              <w:t>VC number</w:t>
            </w:r>
          </w:p>
        </w:tc>
        <w:tc>
          <w:tcPr>
            <w:tcW w:w="3481" w:type="dxa"/>
            <w:tcBorders>
              <w:top w:val="double" w:sz="4" w:space="0" w:color="auto"/>
            </w:tcBorders>
          </w:tcPr>
          <w:p w14:paraId="57868C4B" w14:textId="77777777" w:rsidR="00F94A32" w:rsidRDefault="00F94A32" w:rsidP="00F94A32">
            <w:r>
              <w:t xml:space="preserve">Sour. &amp; dest. addresses </w:t>
            </w:r>
          </w:p>
        </w:tc>
      </w:tr>
      <w:tr w:rsidR="00F94A32" w14:paraId="02CBF329" w14:textId="77777777" w:rsidTr="001C31BB">
        <w:tc>
          <w:tcPr>
            <w:tcW w:w="2263" w:type="dxa"/>
            <w:shd w:val="clear" w:color="auto" w:fill="F2F2F2" w:themeFill="background1" w:themeFillShade="F2"/>
          </w:tcPr>
          <w:p w14:paraId="08B31F3C" w14:textId="77777777" w:rsidR="00F94A32" w:rsidRDefault="00F94A32" w:rsidP="00F94A32">
            <w:r>
              <w:rPr>
                <w:rFonts w:hint="eastAsia"/>
              </w:rPr>
              <w:t>State Information</w:t>
            </w:r>
          </w:p>
        </w:tc>
        <w:tc>
          <w:tcPr>
            <w:tcW w:w="2552" w:type="dxa"/>
          </w:tcPr>
          <w:p w14:paraId="5AC2068E" w14:textId="77777777" w:rsidR="00F94A32" w:rsidRDefault="00F94A32" w:rsidP="00F94A32">
            <w:r>
              <w:rPr>
                <w:rFonts w:hint="eastAsia"/>
              </w:rPr>
              <w:t xml:space="preserve">VC State </w:t>
            </w:r>
          </w:p>
        </w:tc>
        <w:tc>
          <w:tcPr>
            <w:tcW w:w="3481" w:type="dxa"/>
          </w:tcPr>
          <w:p w14:paraId="6082538B" w14:textId="210DB167" w:rsidR="00F94A32" w:rsidRDefault="0037360B" w:rsidP="00844F7A">
            <w:r>
              <w:rPr>
                <w:rFonts w:hint="eastAsia"/>
              </w:rPr>
              <w:t>N</w:t>
            </w:r>
            <w:r>
              <w:t>one</w:t>
            </w:r>
          </w:p>
        </w:tc>
      </w:tr>
      <w:tr w:rsidR="00F94A32" w14:paraId="22D46111" w14:textId="77777777" w:rsidTr="001C31BB">
        <w:tc>
          <w:tcPr>
            <w:tcW w:w="2263" w:type="dxa"/>
            <w:shd w:val="clear" w:color="auto" w:fill="F2F2F2" w:themeFill="background1" w:themeFillShade="F2"/>
          </w:tcPr>
          <w:p w14:paraId="653C2271" w14:textId="77777777" w:rsidR="00F94A32" w:rsidRDefault="00F94A32" w:rsidP="00F94A32">
            <w:r>
              <w:rPr>
                <w:rFonts w:hint="eastAsia"/>
              </w:rPr>
              <w:t>Routing</w:t>
            </w:r>
          </w:p>
        </w:tc>
        <w:tc>
          <w:tcPr>
            <w:tcW w:w="2552" w:type="dxa"/>
          </w:tcPr>
          <w:p w14:paraId="4F022BE2" w14:textId="77777777" w:rsidR="00F94A32" w:rsidRDefault="0064148E" w:rsidP="00F94A32">
            <w:r>
              <w:rPr>
                <w:rFonts w:hint="eastAsia"/>
              </w:rPr>
              <w:t>Fixed,</w:t>
            </w:r>
            <w:r>
              <w:t xml:space="preserve"> follow route</w:t>
            </w:r>
          </w:p>
        </w:tc>
        <w:tc>
          <w:tcPr>
            <w:tcW w:w="3481" w:type="dxa"/>
          </w:tcPr>
          <w:p w14:paraId="215A5DFC" w14:textId="77777777" w:rsidR="00F94A32" w:rsidRDefault="0064148E">
            <w:r>
              <w:t>Route independent</w:t>
            </w:r>
          </w:p>
        </w:tc>
      </w:tr>
      <w:tr w:rsidR="00F94A32" w14:paraId="7431FF52" w14:textId="77777777" w:rsidTr="001C31BB">
        <w:tc>
          <w:tcPr>
            <w:tcW w:w="2263" w:type="dxa"/>
            <w:shd w:val="clear" w:color="auto" w:fill="F2F2F2" w:themeFill="background1" w:themeFillShade="F2"/>
          </w:tcPr>
          <w:p w14:paraId="489C9ED2" w14:textId="77777777" w:rsidR="00F94A32" w:rsidRDefault="00F94A32" w:rsidP="00F94A32">
            <w:r>
              <w:rPr>
                <w:rFonts w:hint="eastAsia"/>
              </w:rPr>
              <w:t>Congestion</w:t>
            </w:r>
            <w:r>
              <w:t xml:space="preserve"> control</w:t>
            </w:r>
          </w:p>
        </w:tc>
        <w:tc>
          <w:tcPr>
            <w:tcW w:w="2552" w:type="dxa"/>
          </w:tcPr>
          <w:p w14:paraId="3B85A95E" w14:textId="77777777" w:rsidR="00F94A32" w:rsidRDefault="0064148E" w:rsidP="00F94A32">
            <w:r>
              <w:rPr>
                <w:rFonts w:hint="eastAsia"/>
              </w:rPr>
              <w:t>Easy</w:t>
            </w:r>
            <w:r>
              <w:t xml:space="preserve"> (Buffer store state)</w:t>
            </w:r>
          </w:p>
        </w:tc>
        <w:tc>
          <w:tcPr>
            <w:tcW w:w="3481" w:type="dxa"/>
          </w:tcPr>
          <w:p w14:paraId="11BF5524" w14:textId="77777777" w:rsidR="00F94A32" w:rsidRDefault="0064148E" w:rsidP="00F94A32">
            <w:r>
              <w:rPr>
                <w:rFonts w:hint="eastAsia"/>
              </w:rPr>
              <w:t>Difficult</w:t>
            </w:r>
          </w:p>
        </w:tc>
      </w:tr>
      <w:tr w:rsidR="00F94A32" w14:paraId="4DF05EEE" w14:textId="77777777" w:rsidTr="001C31BB">
        <w:tc>
          <w:tcPr>
            <w:tcW w:w="2263" w:type="dxa"/>
            <w:shd w:val="clear" w:color="auto" w:fill="F2F2F2" w:themeFill="background1" w:themeFillShade="F2"/>
          </w:tcPr>
          <w:p w14:paraId="3D1CE44D" w14:textId="77777777" w:rsidR="00F94A32" w:rsidRDefault="00F94A32" w:rsidP="00F94A32">
            <w:r>
              <w:rPr>
                <w:rFonts w:hint="eastAsia"/>
              </w:rPr>
              <w:t>Resource</w:t>
            </w:r>
            <w:r>
              <w:t xml:space="preserve"> failure</w:t>
            </w:r>
          </w:p>
        </w:tc>
        <w:tc>
          <w:tcPr>
            <w:tcW w:w="2552" w:type="dxa"/>
          </w:tcPr>
          <w:p w14:paraId="186F2D06" w14:textId="77777777" w:rsidR="00F94A32" w:rsidRDefault="0064148E" w:rsidP="00F94A32">
            <w:r>
              <w:t>All resource pass through are failure</w:t>
            </w:r>
          </w:p>
        </w:tc>
        <w:tc>
          <w:tcPr>
            <w:tcW w:w="3481" w:type="dxa"/>
          </w:tcPr>
          <w:p w14:paraId="7C1F0ADB" w14:textId="77777777" w:rsidR="00F94A32" w:rsidRDefault="0064148E" w:rsidP="00F94A32">
            <w:r>
              <w:t xml:space="preserve">Single </w:t>
            </w:r>
            <w:r>
              <w:rPr>
                <w:rFonts w:hint="eastAsia"/>
              </w:rPr>
              <w:t>packet loss</w:t>
            </w:r>
          </w:p>
        </w:tc>
      </w:tr>
      <w:tr w:rsidR="00F94A32" w14:paraId="72B8B597" w14:textId="77777777" w:rsidTr="001C31BB">
        <w:tc>
          <w:tcPr>
            <w:tcW w:w="2263" w:type="dxa"/>
            <w:shd w:val="clear" w:color="auto" w:fill="F2F2F2" w:themeFill="background1" w:themeFillShade="F2"/>
          </w:tcPr>
          <w:p w14:paraId="1976B58B" w14:textId="77777777" w:rsidR="00F94A32" w:rsidRDefault="00F94A32" w:rsidP="00F94A32">
            <w:r>
              <w:rPr>
                <w:rFonts w:hint="eastAsia"/>
              </w:rPr>
              <w:t>Suitability</w:t>
            </w:r>
          </w:p>
        </w:tc>
        <w:tc>
          <w:tcPr>
            <w:tcW w:w="2552" w:type="dxa"/>
          </w:tcPr>
          <w:p w14:paraId="7A1F4A3E" w14:textId="77777777" w:rsidR="00F94A32" w:rsidRDefault="0064148E" w:rsidP="00F94A32">
            <w:r>
              <w:t>C</w:t>
            </w:r>
            <w:r>
              <w:rPr>
                <w:rFonts w:hint="eastAsia"/>
              </w:rPr>
              <w:t>onnected-</w:t>
            </w:r>
            <w:r>
              <w:t>oriented</w:t>
            </w:r>
          </w:p>
        </w:tc>
        <w:tc>
          <w:tcPr>
            <w:tcW w:w="3481" w:type="dxa"/>
          </w:tcPr>
          <w:p w14:paraId="1D7027EF" w14:textId="77777777" w:rsidR="00F94A32" w:rsidRDefault="0064148E">
            <w:r>
              <w:t>C</w:t>
            </w:r>
            <w:r>
              <w:rPr>
                <w:rFonts w:hint="eastAsia"/>
              </w:rPr>
              <w:t>onnected-</w:t>
            </w:r>
            <w:r>
              <w:t xml:space="preserve">oriented and </w:t>
            </w:r>
            <w:r w:rsidR="00D84835">
              <w:t>C</w:t>
            </w:r>
            <w:r>
              <w:t>onnectionless</w:t>
            </w:r>
          </w:p>
        </w:tc>
      </w:tr>
      <w:tr w:rsidR="00ED7622" w14:paraId="6916E656" w14:textId="77777777" w:rsidTr="0064148E">
        <w:tc>
          <w:tcPr>
            <w:tcW w:w="2263" w:type="dxa"/>
            <w:shd w:val="clear" w:color="auto" w:fill="F2F2F2" w:themeFill="background1" w:themeFillShade="F2"/>
          </w:tcPr>
          <w:p w14:paraId="331B63C8" w14:textId="77777777" w:rsidR="00ED7622" w:rsidRDefault="00ED7622" w:rsidP="00F94A32">
            <w:r>
              <w:rPr>
                <w:rFonts w:hint="eastAsia"/>
              </w:rPr>
              <w:t>User capacity</w:t>
            </w:r>
          </w:p>
        </w:tc>
        <w:tc>
          <w:tcPr>
            <w:tcW w:w="2552" w:type="dxa"/>
          </w:tcPr>
          <w:p w14:paraId="3CCFC84C" w14:textId="77777777" w:rsidR="00ED7622" w:rsidRDefault="00ED7622" w:rsidP="00F94A32">
            <w:r>
              <w:rPr>
                <w:rFonts w:hint="eastAsia"/>
              </w:rPr>
              <w:t>Less</w:t>
            </w:r>
          </w:p>
        </w:tc>
        <w:tc>
          <w:tcPr>
            <w:tcW w:w="3481" w:type="dxa"/>
          </w:tcPr>
          <w:p w14:paraId="0A43E0E2" w14:textId="77777777" w:rsidR="00ED7622" w:rsidRDefault="00ED7622" w:rsidP="00F94A32">
            <w:r>
              <w:t>M</w:t>
            </w:r>
            <w:r>
              <w:rPr>
                <w:rFonts w:hint="eastAsia"/>
              </w:rPr>
              <w:t>ore</w:t>
            </w:r>
          </w:p>
        </w:tc>
      </w:tr>
    </w:tbl>
    <w:p w14:paraId="2E8F5FD6" w14:textId="77777777" w:rsidR="00F94A32" w:rsidRDefault="00F94A32" w:rsidP="001C31BB"/>
    <w:p w14:paraId="6EA09513" w14:textId="77777777" w:rsidR="00744AB6" w:rsidRDefault="00744AB6" w:rsidP="00D839CC">
      <w:pPr>
        <w:ind w:firstLine="480"/>
      </w:pPr>
    </w:p>
    <w:p w14:paraId="2183E32E" w14:textId="76CCAAFF" w:rsidR="00D839CC" w:rsidRDefault="00D839CC" w:rsidP="00D839CC">
      <w:pPr>
        <w:pStyle w:val="3"/>
      </w:pPr>
      <w:bookmarkStart w:id="16" w:name="_Toc50621719"/>
      <w:commentRangeStart w:id="17"/>
      <w:r>
        <w:t>Network Access and physical media</w:t>
      </w:r>
      <w:commentRangeEnd w:id="17"/>
      <w:r w:rsidR="00522880">
        <w:rPr>
          <w:rStyle w:val="af3"/>
          <w:rFonts w:asciiTheme="minorHAnsi" w:eastAsiaTheme="minorEastAsia" w:hAnsiTheme="minorHAnsi" w:cstheme="minorBidi"/>
          <w:b w:val="0"/>
          <w:bCs w:val="0"/>
        </w:rPr>
        <w:commentReference w:id="17"/>
      </w:r>
      <w:bookmarkEnd w:id="16"/>
    </w:p>
    <w:p w14:paraId="5BAF1721" w14:textId="77777777" w:rsidR="00D839CC" w:rsidRDefault="00D839CC" w:rsidP="00D839CC">
      <w:r>
        <w:tab/>
        <w:t>There are several types of network access for residential. Dialup modem can’t surf and phone at the same time; asymmetric digital subscriber line (ADSL) divides different frequencies for upstream, downstream and phone; cable modem uses cable and fiber attaching home to ISP router.</w:t>
      </w:r>
    </w:p>
    <w:p w14:paraId="67172866" w14:textId="77777777" w:rsidR="00D839CC" w:rsidRDefault="00D839CC" w:rsidP="00D839CC">
      <w:r>
        <w:lastRenderedPageBreak/>
        <w:tab/>
      </w:r>
      <w:r w:rsidRPr="00FA5A05">
        <w:rPr>
          <w:b/>
        </w:rPr>
        <w:t>Local area network (LAN)</w:t>
      </w:r>
      <w:r>
        <w:t xml:space="preserve"> connects end system to routers. Ethernet provide shared or dedicated link connects. Wireless area network provide access point for connection without wire. 802.11b, 802.11g and 802.11n are</w:t>
      </w:r>
      <w:r w:rsidRPr="00E85646">
        <w:t xml:space="preserve"> </w:t>
      </w:r>
      <w:r>
        <w:t xml:space="preserve">common </w:t>
      </w:r>
      <w:r w:rsidRPr="00E85646">
        <w:t>set</w:t>
      </w:r>
      <w:r>
        <w:t>s</w:t>
      </w:r>
      <w:r w:rsidRPr="00E85646">
        <w:t xml:space="preserve"> of IEEE standards that govern wireless </w:t>
      </w:r>
      <w:r>
        <w:t>networking transmission methods for small area wireless access.</w:t>
      </w:r>
    </w:p>
    <w:p w14:paraId="7E75C1F8" w14:textId="77777777" w:rsidR="00D839CC" w:rsidRDefault="00D839CC" w:rsidP="00D839CC">
      <w:r>
        <w:tab/>
        <w:t>Physical media can be separate into guided media or unguided media. Twisted Pair is often used for phone</w:t>
      </w:r>
      <w:r w:rsidR="00A559E1">
        <w:t xml:space="preserve"> and in purpose for reducing </w:t>
      </w:r>
      <w:r w:rsidR="00A559E1" w:rsidRPr="00A559E1">
        <w:t>electromagnetic radiation</w:t>
      </w:r>
      <w:r>
        <w:t>. Coaxial cable is bidirectional. Fiber optic cable provides high-speed operation and is not affected by electromagnetic noise, which causes low error rate.</w:t>
      </w:r>
    </w:p>
    <w:p w14:paraId="069F3D09" w14:textId="77777777" w:rsidR="00D839CC" w:rsidRDefault="00D839CC" w:rsidP="00D839CC">
      <w:r>
        <w:tab/>
        <w:t xml:space="preserve">Radio is one kind of unguided media, which is </w:t>
      </w:r>
      <w:r w:rsidRPr="00715459">
        <w:t>omnidirectional</w:t>
      </w:r>
      <w:r>
        <w:t xml:space="preserve"> and propagated by environment effects. There are several links of radio: terrestrial, LAN, wide-area and satellite.</w:t>
      </w:r>
    </w:p>
    <w:p w14:paraId="25F53227" w14:textId="77777777" w:rsidR="00744AB6" w:rsidRDefault="00744AB6" w:rsidP="00D839CC"/>
    <w:p w14:paraId="4A91B844" w14:textId="304ED8A1" w:rsidR="00D839CC" w:rsidRDefault="00D839CC" w:rsidP="00D839CC">
      <w:pPr>
        <w:pStyle w:val="3"/>
      </w:pPr>
      <w:bookmarkStart w:id="18" w:name="_Toc50621720"/>
      <w:r>
        <w:t>Loss and Delay</w:t>
      </w:r>
      <w:bookmarkEnd w:id="18"/>
    </w:p>
    <w:p w14:paraId="5356E816" w14:textId="77777777" w:rsidR="00D839CC" w:rsidRDefault="00D839CC" w:rsidP="00D839CC">
      <w:r>
        <w:tab/>
        <w:t xml:space="preserve">Most packet switches use </w:t>
      </w:r>
      <w:r w:rsidRPr="004A4344">
        <w:rPr>
          <w:b/>
        </w:rPr>
        <w:t>store-and-forward transmission</w:t>
      </w:r>
      <w:r>
        <w:t xml:space="preserve"> at the inputs to the</w:t>
      </w:r>
    </w:p>
    <w:p w14:paraId="48127699" w14:textId="77777777" w:rsidR="00D839CC" w:rsidRDefault="00D839CC" w:rsidP="00D839CC">
      <w:r>
        <w:t>links. When packet arrival rate to link exceeds output link capacity, packet will stay in queue and wait for turn. When packet arrives to full queue, packet will be dropped, it called as packet loss. Lost packet may be retransmitted by previous node, or not retransmitted at all.</w:t>
      </w:r>
    </w:p>
    <w:p w14:paraId="075CA6EC" w14:textId="77777777" w:rsidR="009D5D50" w:rsidRDefault="00D839CC" w:rsidP="00D839CC">
      <w:r>
        <w:tab/>
        <w:t xml:space="preserve">Delay occurred through four type of processing. </w:t>
      </w:r>
    </w:p>
    <w:p w14:paraId="087C6F53" w14:textId="77777777" w:rsidR="009D5D50" w:rsidRDefault="00D839CC" w:rsidP="001C31BB">
      <w:pPr>
        <w:pStyle w:val="ac"/>
        <w:numPr>
          <w:ilvl w:val="0"/>
          <w:numId w:val="14"/>
        </w:numPr>
        <w:ind w:leftChars="0"/>
      </w:pPr>
      <w:commentRangeStart w:id="19"/>
      <w:r>
        <w:t>Model processing</w:t>
      </w:r>
      <w:commentRangeEnd w:id="19"/>
      <w:r w:rsidR="00F15FC2">
        <w:rPr>
          <w:rStyle w:val="af3"/>
        </w:rPr>
        <w:commentReference w:id="19"/>
      </w:r>
      <w:r>
        <w:t xml:space="preserve">: checking bit errors, determine output link. </w:t>
      </w:r>
    </w:p>
    <w:p w14:paraId="28C7707C" w14:textId="77777777" w:rsidR="009D5D50" w:rsidRDefault="00D839CC" w:rsidP="001C31BB">
      <w:pPr>
        <w:pStyle w:val="ac"/>
        <w:numPr>
          <w:ilvl w:val="0"/>
          <w:numId w:val="14"/>
        </w:numPr>
        <w:ind w:leftChars="0"/>
      </w:pPr>
      <w:commentRangeStart w:id="20"/>
      <w:r>
        <w:t>Queueing</w:t>
      </w:r>
      <w:commentRangeEnd w:id="20"/>
      <w:r w:rsidR="00F15FC2">
        <w:rPr>
          <w:rStyle w:val="af3"/>
        </w:rPr>
        <w:commentReference w:id="20"/>
      </w:r>
      <w:r>
        <w:t xml:space="preserve">: waiting for output link transmission, congestion level of router. </w:t>
      </w:r>
    </w:p>
    <w:p w14:paraId="06331AC5" w14:textId="226D5065" w:rsidR="009D5D50" w:rsidRDefault="00D839CC" w:rsidP="001C31BB">
      <w:pPr>
        <w:pStyle w:val="ac"/>
        <w:ind w:leftChars="0"/>
      </w:pPr>
      <w:r>
        <w:t xml:space="preserve">queue delay is packet length*average packet arrival rate/link bandwidth. </w:t>
      </w:r>
    </w:p>
    <w:p w14:paraId="7196A33F" w14:textId="77777777" w:rsidR="009D5D50" w:rsidRDefault="009D5D50" w:rsidP="001C31BB">
      <w:pPr>
        <w:pStyle w:val="ac"/>
        <w:ind w:leftChars="0"/>
      </w:pPr>
      <m:oMathPara>
        <m:oMath>
          <m:r>
            <w:rPr>
              <w:rFonts w:ascii="Cambria Math" w:eastAsia="Cambria Math" w:hAnsi="Cambria Math" w:cs="Cambria Math"/>
            </w:rPr>
            <m:t>Queue delay</m:t>
          </m:r>
          <m:r>
            <m:rPr>
              <m:sty m:val="p"/>
            </m:rPr>
            <w:rPr>
              <w:rFonts w:ascii="Cambria Math" w:eastAsia="Cambria Math" w:hAnsi="Cambria Math" w:cs="Cambria Math"/>
            </w:rPr>
            <m:t>=</m:t>
          </m:r>
          <m:f>
            <m:fPr>
              <m:ctrlPr>
                <w:rPr>
                  <w:rFonts w:ascii="Cambria Math" w:eastAsia="Cambria Math" w:hAnsi="Cambria Math"/>
                </w:rPr>
              </m:ctrlPr>
            </m:fPr>
            <m:num>
              <m:r>
                <m:rPr>
                  <m:sty m:val="p"/>
                </m:rPr>
                <w:rPr>
                  <w:rFonts w:ascii="Cambria Math" w:eastAsia="Cambria Math" w:hAnsi="Cambria Math" w:cs="Cambria Math"/>
                </w:rPr>
                <m:t>packet length(bits)</m:t>
              </m:r>
            </m:num>
            <m:den>
              <m:r>
                <m:rPr>
                  <m:sty m:val="p"/>
                </m:rPr>
                <w:rPr>
                  <w:rFonts w:ascii="Cambria Math" w:eastAsia="Cambria Math" w:hAnsi="Cambria Math" w:cs="Cambria Math"/>
                </w:rPr>
                <m:t>link bandwidth(bps)</m:t>
              </m:r>
            </m:den>
          </m:f>
          <m:r>
            <w:rPr>
              <w:rFonts w:ascii="Cambria Math" w:eastAsia="Cambria Math" w:hAnsi="Cambria Math"/>
            </w:rPr>
            <m:t>×average packet arrival rate</m:t>
          </m:r>
        </m:oMath>
      </m:oMathPara>
    </w:p>
    <w:p w14:paraId="3B01A41E" w14:textId="77777777" w:rsidR="009D5D50" w:rsidRDefault="00D839CC" w:rsidP="001C31BB">
      <w:pPr>
        <w:pStyle w:val="ac"/>
        <w:numPr>
          <w:ilvl w:val="0"/>
          <w:numId w:val="14"/>
        </w:numPr>
        <w:ind w:leftChars="0"/>
      </w:pPr>
      <w:commentRangeStart w:id="21"/>
      <w:r>
        <w:t>Transmission delay</w:t>
      </w:r>
      <w:commentRangeEnd w:id="21"/>
      <w:r w:rsidR="00F15FC2">
        <w:rPr>
          <w:rStyle w:val="af3"/>
        </w:rPr>
        <w:commentReference w:id="21"/>
      </w:r>
      <w:r>
        <w:t xml:space="preserve">: packet length per link bandwidth. </w:t>
      </w:r>
    </w:p>
    <w:p w14:paraId="4153F63B" w14:textId="77777777" w:rsidR="00F15FC2" w:rsidRDefault="00D839CC" w:rsidP="001C31BB">
      <w:pPr>
        <w:pStyle w:val="ac"/>
        <w:numPr>
          <w:ilvl w:val="0"/>
          <w:numId w:val="14"/>
        </w:numPr>
        <w:ind w:leftChars="0"/>
      </w:pPr>
      <w:commentRangeStart w:id="22"/>
      <w:r>
        <w:t>Propagation delay</w:t>
      </w:r>
      <w:commentRangeEnd w:id="22"/>
      <w:r w:rsidR="00F15FC2">
        <w:rPr>
          <w:rStyle w:val="af3"/>
        </w:rPr>
        <w:commentReference w:id="22"/>
      </w:r>
      <w:r>
        <w:t xml:space="preserve">: physical link per propagation speed. </w:t>
      </w:r>
    </w:p>
    <w:p w14:paraId="4901F308" w14:textId="4D19FA84" w:rsidR="00D839CC" w:rsidRDefault="00D839CC" w:rsidP="001C31BB">
      <w:pPr>
        <w:ind w:firstLine="480"/>
      </w:pPr>
      <w:r>
        <w:t>Every nodal delay is the sum of all kinds of delay in this article, and the message delay from A t</w:t>
      </w:r>
      <w:r>
        <w:rPr>
          <w:rFonts w:hint="eastAsia"/>
        </w:rPr>
        <w:t>o B will check for all nodal the packets been through.</w:t>
      </w:r>
    </w:p>
    <w:p w14:paraId="6AD55577" w14:textId="77777777" w:rsidR="00744AB6" w:rsidRPr="00DE57EC" w:rsidRDefault="00D839CC" w:rsidP="00D839CC">
      <w:r>
        <w:tab/>
        <w:t>To get a hands-on feel for end-to-end delay in a computer network, we can make use of the Traceroute program. Traceroute is a simple program that provide delay measurement from source to router along end-end Internet path towards destination.</w:t>
      </w:r>
    </w:p>
    <w:p w14:paraId="153CB516" w14:textId="46A61FF5" w:rsidR="00D839CC" w:rsidRDefault="00D839CC" w:rsidP="00D839CC">
      <w:pPr>
        <w:pStyle w:val="3"/>
      </w:pPr>
      <w:bookmarkStart w:id="23" w:name="_Toc50621721"/>
      <w:r>
        <w:lastRenderedPageBreak/>
        <w:t>Protocol Layers and Their Service Models</w:t>
      </w:r>
      <w:bookmarkEnd w:id="23"/>
    </w:p>
    <w:p w14:paraId="54FBD466" w14:textId="58DA4158" w:rsidR="00D839CC" w:rsidRDefault="00D839CC" w:rsidP="00D839CC">
      <w:pPr>
        <w:keepNext/>
        <w:jc w:val="center"/>
      </w:pPr>
      <w:r>
        <w:rPr>
          <w:noProof/>
        </w:rPr>
        <w:drawing>
          <wp:inline distT="0" distB="0" distL="0" distR="0" wp14:anchorId="3DDD114A" wp14:editId="64ED0EBC">
            <wp:extent cx="2535123" cy="177165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21304"/>
                    <a:stretch/>
                  </pic:blipFill>
                  <pic:spPr bwMode="auto">
                    <a:xfrm>
                      <a:off x="0" y="0"/>
                      <a:ext cx="2549911" cy="1781985"/>
                    </a:xfrm>
                    <a:prstGeom prst="rect">
                      <a:avLst/>
                    </a:prstGeom>
                    <a:ln>
                      <a:noFill/>
                    </a:ln>
                    <a:extLst>
                      <a:ext uri="{53640926-AAD7-44D8-BBD7-CCE9431645EC}">
                        <a14:shadowObscured xmlns:a14="http://schemas.microsoft.com/office/drawing/2010/main"/>
                      </a:ext>
                    </a:extLst>
                  </pic:spPr>
                </pic:pic>
              </a:graphicData>
            </a:graphic>
          </wp:inline>
        </w:drawing>
      </w:r>
    </w:p>
    <w:p w14:paraId="5C102ADD" w14:textId="4674C727" w:rsidR="00D839CC" w:rsidRDefault="00D839CC" w:rsidP="00D839CC">
      <w:pPr>
        <w:pStyle w:val="ad"/>
        <w:jc w:val="center"/>
      </w:pPr>
      <w:bookmarkStart w:id="24" w:name="_Ref49350452"/>
      <w:r>
        <w:t xml:space="preserve">Figure </w:t>
      </w:r>
      <w:r w:rsidR="008D1AC6">
        <w:rPr>
          <w:noProof/>
        </w:rPr>
        <w:fldChar w:fldCharType="begin"/>
      </w:r>
      <w:r w:rsidR="008D1AC6">
        <w:rPr>
          <w:noProof/>
        </w:rPr>
        <w:instrText xml:space="preserve"> STYLEREF 3 \s </w:instrText>
      </w:r>
      <w:r w:rsidR="008D1AC6">
        <w:rPr>
          <w:noProof/>
        </w:rPr>
        <w:fldChar w:fldCharType="separate"/>
      </w:r>
      <w:r w:rsidR="006F7FCC">
        <w:rPr>
          <w:noProof/>
        </w:rPr>
        <w:t>1-6</w:t>
      </w:r>
      <w:r w:rsidR="008D1AC6">
        <w:rPr>
          <w:noProof/>
        </w:rPr>
        <w:fldChar w:fldCharType="end"/>
      </w:r>
      <w:r w:rsidR="006F7FCC">
        <w:noBreakHyphen/>
      </w:r>
      <w:r w:rsidR="008D1AC6">
        <w:rPr>
          <w:noProof/>
        </w:rPr>
        <w:fldChar w:fldCharType="begin"/>
      </w:r>
      <w:r w:rsidR="008D1AC6">
        <w:rPr>
          <w:noProof/>
        </w:rPr>
        <w:instrText xml:space="preserve"> SEQ Figure \* ARABIC \s 3 </w:instrText>
      </w:r>
      <w:r w:rsidR="008D1AC6">
        <w:rPr>
          <w:noProof/>
        </w:rPr>
        <w:fldChar w:fldCharType="separate"/>
      </w:r>
      <w:r w:rsidR="006F7FCC">
        <w:rPr>
          <w:noProof/>
        </w:rPr>
        <w:t>1</w:t>
      </w:r>
      <w:r w:rsidR="008D1AC6">
        <w:rPr>
          <w:noProof/>
        </w:rPr>
        <w:fldChar w:fldCharType="end"/>
      </w:r>
      <w:bookmarkEnd w:id="24"/>
      <w:r w:rsidRPr="00E66419">
        <w:t xml:space="preserve"> Five-layer Internet protocol stack and </w:t>
      </w:r>
      <w:r w:rsidR="00D21BFA">
        <w:t>s</w:t>
      </w:r>
      <w:r w:rsidR="00D21BFA" w:rsidRPr="00E66419">
        <w:t>even</w:t>
      </w:r>
      <w:r w:rsidRPr="00E66419">
        <w:t>-layer ISO OSI reference model</w:t>
      </w:r>
    </w:p>
    <w:p w14:paraId="73494A02" w14:textId="77777777" w:rsidR="00D839CC" w:rsidRPr="00465BB3" w:rsidRDefault="00D839CC" w:rsidP="00D839CC">
      <w:pPr>
        <w:jc w:val="center"/>
      </w:pPr>
    </w:p>
    <w:p w14:paraId="3A6C80F8" w14:textId="0908EBC7" w:rsidR="00D839CC" w:rsidRDefault="00D839CC" w:rsidP="001C31BB">
      <w:pPr>
        <w:ind w:firstLine="480"/>
      </w:pPr>
      <w:r>
        <w:t>A layered architecture allows us to discuss a well-defined and complex system. As long as the layer provides the same service to the layer above it, and uses the same services from the layer below it, the remainder of the</w:t>
      </w:r>
      <w:r>
        <w:rPr>
          <w:rFonts w:hint="eastAsia"/>
        </w:rPr>
        <w:t xml:space="preserve"> </w:t>
      </w:r>
      <w:r>
        <w:t>system remains unchanged when a layer’s implementation is changed. Changing the implementation of a service without affecting other components of the</w:t>
      </w:r>
      <w:r w:rsidR="00B0104C">
        <w:rPr>
          <w:rFonts w:hint="eastAsia"/>
        </w:rPr>
        <w:t xml:space="preserve"> </w:t>
      </w:r>
      <w:r>
        <w:t>system is important advantage of layering.</w:t>
      </w:r>
    </w:p>
    <w:p w14:paraId="6F9C88F3" w14:textId="21F9EDDA" w:rsidR="00D839CC" w:rsidRDefault="00D839CC" w:rsidP="00D839CC">
      <w:r>
        <w:tab/>
        <w:t xml:space="preserve">Take a look at </w:t>
      </w:r>
      <w:r>
        <w:fldChar w:fldCharType="begin"/>
      </w:r>
      <w:r>
        <w:instrText xml:space="preserve"> REF _Ref49350452 \h </w:instrText>
      </w:r>
      <w:r>
        <w:fldChar w:fldCharType="separate"/>
      </w:r>
      <w:r>
        <w:t xml:space="preserve">Figure </w:t>
      </w:r>
      <w:r>
        <w:rPr>
          <w:noProof/>
        </w:rPr>
        <w:t>1-6</w:t>
      </w:r>
      <w:r>
        <w:noBreakHyphen/>
      </w:r>
      <w:r>
        <w:rPr>
          <w:noProof/>
        </w:rPr>
        <w:t>1</w:t>
      </w:r>
      <w:r>
        <w:fldChar w:fldCharType="end"/>
      </w:r>
      <w:r>
        <w:t>, on the left side is a standard protocol stack for Internet. The top of stack supports network application, including FTP, SMTP, HTTP, etc. Transport layer describes the format for data transferring from host to host, such as TCP,</w:t>
      </w:r>
      <w:r>
        <w:rPr>
          <w:rFonts w:hint="eastAsia"/>
        </w:rPr>
        <w:t xml:space="preserve"> UDP.</w:t>
      </w:r>
      <w:r>
        <w:t xml:space="preserve"> Network layer shows routing of datagrams from source to destination, e.g., IP, routing protocols. Link layer represents network elements between neighboring network, like </w:t>
      </w:r>
      <w:r w:rsidR="00715FFE">
        <w:t>Point-to-point protocol (</w:t>
      </w:r>
      <w:r>
        <w:t>PPP</w:t>
      </w:r>
      <w:r w:rsidR="00715FFE">
        <w:t>)</w:t>
      </w:r>
      <w:r>
        <w:t>, Ethernet. Physical layer can be bits on the wire.</w:t>
      </w:r>
    </w:p>
    <w:p w14:paraId="633ED0D4" w14:textId="77777777" w:rsidR="00D839CC" w:rsidRPr="00F648FD" w:rsidRDefault="00D839CC" w:rsidP="00D839CC">
      <w:r>
        <w:tab/>
      </w:r>
    </w:p>
    <w:p w14:paraId="7BDE4D46" w14:textId="21172596" w:rsidR="00D839CC" w:rsidRDefault="00D839CC" w:rsidP="00D839CC">
      <w:pPr>
        <w:keepNext/>
      </w:pPr>
      <w:r>
        <w:rPr>
          <w:noProof/>
        </w:rPr>
        <w:lastRenderedPageBreak/>
        <w:drawing>
          <wp:inline distT="0" distB="0" distL="0" distR="0" wp14:anchorId="755B2DBE" wp14:editId="45F6BDFF">
            <wp:extent cx="5143500" cy="3075202"/>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grayscl/>
                    </a:blip>
                    <a:stretch>
                      <a:fillRect/>
                    </a:stretch>
                  </pic:blipFill>
                  <pic:spPr>
                    <a:xfrm>
                      <a:off x="0" y="0"/>
                      <a:ext cx="5183215" cy="3098947"/>
                    </a:xfrm>
                    <a:prstGeom prst="rect">
                      <a:avLst/>
                    </a:prstGeom>
                  </pic:spPr>
                </pic:pic>
              </a:graphicData>
            </a:graphic>
          </wp:inline>
        </w:drawing>
      </w:r>
    </w:p>
    <w:p w14:paraId="1A4764BA" w14:textId="50AAB9EA" w:rsidR="00D839CC" w:rsidRDefault="00D839CC" w:rsidP="00D839CC">
      <w:pPr>
        <w:pStyle w:val="ad"/>
        <w:jc w:val="center"/>
      </w:pPr>
      <w:bookmarkStart w:id="25" w:name="_Ref49350482"/>
      <w:r>
        <w:t xml:space="preserve">Figure </w:t>
      </w:r>
      <w:r w:rsidR="008D1AC6">
        <w:rPr>
          <w:noProof/>
        </w:rPr>
        <w:fldChar w:fldCharType="begin"/>
      </w:r>
      <w:r w:rsidR="008D1AC6">
        <w:rPr>
          <w:noProof/>
        </w:rPr>
        <w:instrText xml:space="preserve"> STYLEREF 3 \s </w:instrText>
      </w:r>
      <w:r w:rsidR="008D1AC6">
        <w:rPr>
          <w:noProof/>
        </w:rPr>
        <w:fldChar w:fldCharType="separate"/>
      </w:r>
      <w:r w:rsidR="006F7FCC">
        <w:rPr>
          <w:noProof/>
        </w:rPr>
        <w:t>1-6</w:t>
      </w:r>
      <w:r w:rsidR="008D1AC6">
        <w:rPr>
          <w:noProof/>
        </w:rPr>
        <w:fldChar w:fldCharType="end"/>
      </w:r>
      <w:r w:rsidR="006F7FCC">
        <w:noBreakHyphen/>
      </w:r>
      <w:r w:rsidR="008D1AC6">
        <w:rPr>
          <w:noProof/>
        </w:rPr>
        <w:fldChar w:fldCharType="begin"/>
      </w:r>
      <w:r w:rsidR="008D1AC6">
        <w:rPr>
          <w:noProof/>
        </w:rPr>
        <w:instrText xml:space="preserve"> SEQ Figure \* ARABIC \s 3 </w:instrText>
      </w:r>
      <w:r w:rsidR="008D1AC6">
        <w:rPr>
          <w:noProof/>
        </w:rPr>
        <w:fldChar w:fldCharType="separate"/>
      </w:r>
      <w:r w:rsidR="006F7FCC">
        <w:rPr>
          <w:noProof/>
        </w:rPr>
        <w:t>2</w:t>
      </w:r>
      <w:r w:rsidR="008D1AC6">
        <w:rPr>
          <w:noProof/>
        </w:rPr>
        <w:fldChar w:fldCharType="end"/>
      </w:r>
      <w:bookmarkEnd w:id="25"/>
      <w:r w:rsidRPr="009567C5">
        <w:t xml:space="preserve"> Simulating network environment. Each contains a different set of layers.</w:t>
      </w:r>
    </w:p>
    <w:p w14:paraId="3FEFF56F" w14:textId="77777777" w:rsidR="00D839CC" w:rsidRPr="00B862B4" w:rsidRDefault="00D839CC" w:rsidP="00D839CC">
      <w:pPr>
        <w:ind w:firstLine="480"/>
        <w:jc w:val="center"/>
        <w:rPr>
          <w:sz w:val="18"/>
        </w:rPr>
      </w:pPr>
    </w:p>
    <w:p w14:paraId="73A77033" w14:textId="77777777" w:rsidR="00D839CC" w:rsidRDefault="00D839CC" w:rsidP="00D839CC">
      <w:pPr>
        <w:ind w:firstLine="480"/>
      </w:pPr>
      <w:r>
        <w:fldChar w:fldCharType="begin"/>
      </w:r>
      <w:r>
        <w:instrText xml:space="preserve"> REF _Ref49350482 \h </w:instrText>
      </w:r>
      <w:r>
        <w:fldChar w:fldCharType="separate"/>
      </w:r>
      <w:r>
        <w:t xml:space="preserve">Figure </w:t>
      </w:r>
      <w:r>
        <w:rPr>
          <w:noProof/>
        </w:rPr>
        <w:t>1-6</w:t>
      </w:r>
      <w:r>
        <w:noBreakHyphen/>
      </w:r>
      <w:r>
        <w:rPr>
          <w:noProof/>
        </w:rPr>
        <w:t>2</w:t>
      </w:r>
      <w:r>
        <w:fldChar w:fldCharType="end"/>
      </w:r>
      <w:r>
        <w:t xml:space="preserve"> illustrates the concept of </w:t>
      </w:r>
      <w:r w:rsidRPr="007225EB">
        <w:rPr>
          <w:b/>
        </w:rPr>
        <w:t>encapsulation</w:t>
      </w:r>
      <w:r>
        <w:t xml:space="preserve">. At the sending host, an </w:t>
      </w:r>
      <w:r w:rsidRPr="007225EB">
        <w:rPr>
          <w:b/>
        </w:rPr>
        <w:t>application-layer message</w:t>
      </w:r>
      <w:r>
        <w:t xml:space="preserve"> (M in </w:t>
      </w:r>
      <w:r>
        <w:fldChar w:fldCharType="begin"/>
      </w:r>
      <w:r>
        <w:instrText xml:space="preserve"> REF _Ref49350482 \h </w:instrText>
      </w:r>
      <w:r>
        <w:fldChar w:fldCharType="separate"/>
      </w:r>
      <w:r>
        <w:t xml:space="preserve">Figure </w:t>
      </w:r>
      <w:r>
        <w:rPr>
          <w:noProof/>
        </w:rPr>
        <w:t>1-6</w:t>
      </w:r>
      <w:r>
        <w:noBreakHyphen/>
      </w:r>
      <w:r>
        <w:rPr>
          <w:noProof/>
        </w:rPr>
        <w:t>2</w:t>
      </w:r>
      <w:r>
        <w:fldChar w:fldCharType="end"/>
      </w:r>
      <w:r>
        <w:t>) is passed to the transport layer. The transport layer takes the message and appends additional information (transport-layer header information, H</w:t>
      </w:r>
      <w:r w:rsidRPr="00284006">
        <w:t>t</w:t>
      </w:r>
      <w:r>
        <w:t xml:space="preserve"> in </w:t>
      </w:r>
      <w:r>
        <w:fldChar w:fldCharType="begin"/>
      </w:r>
      <w:r>
        <w:instrText xml:space="preserve"> REF _Ref49350482 \h </w:instrText>
      </w:r>
      <w:r>
        <w:fldChar w:fldCharType="separate"/>
      </w:r>
      <w:r>
        <w:t xml:space="preserve">Figure </w:t>
      </w:r>
      <w:r>
        <w:rPr>
          <w:noProof/>
        </w:rPr>
        <w:t>1-6</w:t>
      </w:r>
      <w:r>
        <w:noBreakHyphen/>
      </w:r>
      <w:r>
        <w:rPr>
          <w:noProof/>
        </w:rPr>
        <w:t>2</w:t>
      </w:r>
      <w:r>
        <w:fldChar w:fldCharType="end"/>
      </w:r>
      <w:r>
        <w:t xml:space="preserve">). The application-layer message and the transport-layer header information together constitute the </w:t>
      </w:r>
      <w:r w:rsidRPr="007225EB">
        <w:rPr>
          <w:b/>
        </w:rPr>
        <w:t>transport-layer segment</w:t>
      </w:r>
      <w:r>
        <w:t xml:space="preserve">. </w:t>
      </w:r>
    </w:p>
    <w:p w14:paraId="79883C4D" w14:textId="77777777" w:rsidR="00D839CC" w:rsidRDefault="00D839CC" w:rsidP="00D839CC">
      <w:pPr>
        <w:ind w:firstLine="480"/>
      </w:pPr>
      <w:r>
        <w:t xml:space="preserve">The transport-layer segment thus encapsulates the application-layer message. The added information might include the receiver-side information and error-detection bits. The transport layer then passes the segment to the network layer, which adds network-layer header information (Hn in </w:t>
      </w:r>
      <w:r>
        <w:fldChar w:fldCharType="begin"/>
      </w:r>
      <w:r>
        <w:instrText xml:space="preserve"> REF _Ref49350482 \h </w:instrText>
      </w:r>
      <w:r>
        <w:fldChar w:fldCharType="separate"/>
      </w:r>
      <w:r>
        <w:t xml:space="preserve">Figure </w:t>
      </w:r>
      <w:r>
        <w:rPr>
          <w:noProof/>
        </w:rPr>
        <w:t>1-6</w:t>
      </w:r>
      <w:r>
        <w:noBreakHyphen/>
      </w:r>
      <w:r>
        <w:rPr>
          <w:noProof/>
        </w:rPr>
        <w:t>2</w:t>
      </w:r>
      <w:r>
        <w:fldChar w:fldCharType="end"/>
      </w:r>
      <w:r>
        <w:t xml:space="preserve">) such as source and destination end system addresses, creating a </w:t>
      </w:r>
      <w:r w:rsidRPr="006D2C30">
        <w:rPr>
          <w:b/>
        </w:rPr>
        <w:t>network-layer datagram</w:t>
      </w:r>
      <w:r>
        <w:t xml:space="preserve">. The datagram is then passed to the link layer, which will add its own link-layer header information and create a </w:t>
      </w:r>
      <w:r w:rsidRPr="007225EB">
        <w:rPr>
          <w:b/>
        </w:rPr>
        <w:t>link-layer frame</w:t>
      </w:r>
      <w:r>
        <w:t xml:space="preserve">. </w:t>
      </w:r>
    </w:p>
    <w:p w14:paraId="7A7E45D6" w14:textId="77777777" w:rsidR="00D839CC" w:rsidRDefault="00D839CC" w:rsidP="00D839CC">
      <w:pPr>
        <w:ind w:firstLine="480"/>
      </w:pPr>
      <w:r>
        <w:t xml:space="preserve">In conclusion, we can see that at each layer, a packet has two types of fields: </w:t>
      </w:r>
      <w:r w:rsidRPr="007225EB">
        <w:rPr>
          <w:b/>
        </w:rPr>
        <w:t>header fields</w:t>
      </w:r>
      <w:r>
        <w:t xml:space="preserve"> and a </w:t>
      </w:r>
      <w:r w:rsidRPr="007225EB">
        <w:rPr>
          <w:b/>
        </w:rPr>
        <w:t>payload field</w:t>
      </w:r>
      <w:r>
        <w:t>. The payload is typically a packet from the layer above.</w:t>
      </w:r>
    </w:p>
    <w:p w14:paraId="594A2A49" w14:textId="77777777" w:rsidR="00D839CC" w:rsidRDefault="00D839CC" w:rsidP="00D839CC">
      <w:pPr>
        <w:pStyle w:val="2"/>
      </w:pPr>
      <w:bookmarkStart w:id="26" w:name="_Toc50621722"/>
      <w:r>
        <w:lastRenderedPageBreak/>
        <w:t>Application Layer</w:t>
      </w:r>
      <w:bookmarkEnd w:id="26"/>
    </w:p>
    <w:p w14:paraId="0D4522FE" w14:textId="77777777" w:rsidR="00D839CC" w:rsidRDefault="00D839CC" w:rsidP="00D839CC">
      <w:pPr>
        <w:pStyle w:val="3"/>
      </w:pPr>
      <w:bookmarkStart w:id="27" w:name="_Toc50621723"/>
      <w:r>
        <w:t>Principles of network and application</w:t>
      </w:r>
      <w:bookmarkEnd w:id="27"/>
    </w:p>
    <w:p w14:paraId="305C100A" w14:textId="77777777" w:rsidR="00D839CC" w:rsidRDefault="00D839CC" w:rsidP="00D839CC">
      <w:pPr>
        <w:keepNext/>
      </w:pPr>
      <w:r>
        <w:rPr>
          <w:noProof/>
        </w:rPr>
        <w:drawing>
          <wp:inline distT="0" distB="0" distL="0" distR="0" wp14:anchorId="25E3AFBD" wp14:editId="2AD99FCE">
            <wp:extent cx="5274310" cy="3469005"/>
            <wp:effectExtent l="0" t="0" r="254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469005"/>
                    </a:xfrm>
                    <a:prstGeom prst="rect">
                      <a:avLst/>
                    </a:prstGeom>
                  </pic:spPr>
                </pic:pic>
              </a:graphicData>
            </a:graphic>
          </wp:inline>
        </w:drawing>
      </w:r>
    </w:p>
    <w:p w14:paraId="56E01816" w14:textId="48D7594F" w:rsidR="00D839CC" w:rsidRDefault="00D839CC" w:rsidP="00D839CC">
      <w:pPr>
        <w:pStyle w:val="ad"/>
        <w:jc w:val="center"/>
      </w:pPr>
      <w:r>
        <w:t xml:space="preserve">Figure </w:t>
      </w:r>
      <w:r w:rsidR="008D1AC6">
        <w:rPr>
          <w:noProof/>
        </w:rPr>
        <w:fldChar w:fldCharType="begin"/>
      </w:r>
      <w:r w:rsidR="008D1AC6">
        <w:rPr>
          <w:noProof/>
        </w:rPr>
        <w:instrText xml:space="preserve"> STYLEREF 3 \s </w:instrText>
      </w:r>
      <w:r w:rsidR="008D1AC6">
        <w:rPr>
          <w:noProof/>
        </w:rPr>
        <w:fldChar w:fldCharType="separate"/>
      </w:r>
      <w:r w:rsidR="006F7FCC">
        <w:rPr>
          <w:noProof/>
        </w:rPr>
        <w:t>2-1</w:t>
      </w:r>
      <w:r w:rsidR="008D1AC6">
        <w:rPr>
          <w:noProof/>
        </w:rPr>
        <w:fldChar w:fldCharType="end"/>
      </w:r>
      <w:r w:rsidR="006F7FCC">
        <w:noBreakHyphen/>
      </w:r>
      <w:r w:rsidR="008D1AC6">
        <w:rPr>
          <w:noProof/>
        </w:rPr>
        <w:fldChar w:fldCharType="begin"/>
      </w:r>
      <w:r w:rsidR="008D1AC6">
        <w:rPr>
          <w:noProof/>
        </w:rPr>
        <w:instrText xml:space="preserve"> SEQ Figure \* ARABIC \s 3 </w:instrText>
      </w:r>
      <w:r w:rsidR="008D1AC6">
        <w:rPr>
          <w:noProof/>
        </w:rPr>
        <w:fldChar w:fldCharType="separate"/>
      </w:r>
      <w:r w:rsidR="006F7FCC">
        <w:rPr>
          <w:noProof/>
        </w:rPr>
        <w:t>1</w:t>
      </w:r>
      <w:r w:rsidR="008D1AC6">
        <w:rPr>
          <w:noProof/>
        </w:rPr>
        <w:fldChar w:fldCharType="end"/>
      </w:r>
      <w:r w:rsidRPr="00D94A58">
        <w:t xml:space="preserve"> Client-server architecture and peer-to-peer architecture</w:t>
      </w:r>
    </w:p>
    <w:p w14:paraId="6E08F6A1" w14:textId="77777777" w:rsidR="00D839CC" w:rsidRPr="00242BC3" w:rsidRDefault="00D839CC" w:rsidP="00D839CC"/>
    <w:p w14:paraId="68EA7B3E" w14:textId="77777777" w:rsidR="00D839CC" w:rsidRDefault="00D839CC" w:rsidP="00D839CC">
      <w:r>
        <w:tab/>
        <w:t xml:space="preserve">The application architecture is designed by the application developer and dictates how the application is structured over the various end systems. The two predominant architectural model used in modern network applications are the </w:t>
      </w:r>
      <w:r w:rsidRPr="00715459">
        <w:rPr>
          <w:b/>
        </w:rPr>
        <w:t>client-server architecture</w:t>
      </w:r>
      <w:r>
        <w:t xml:space="preserve"> and the </w:t>
      </w:r>
      <w:r w:rsidRPr="00715459">
        <w:rPr>
          <w:b/>
        </w:rPr>
        <w:t>peer-to-peer (P2P) architecture</w:t>
      </w:r>
      <w:r>
        <w:t>.</w:t>
      </w:r>
    </w:p>
    <w:p w14:paraId="0686E400" w14:textId="77777777" w:rsidR="00D839CC" w:rsidRDefault="00D839CC" w:rsidP="00D839CC">
      <w:r>
        <w:tab/>
        <w:t>In a client-server architecture, there is an always-on server,</w:t>
      </w:r>
      <w:r>
        <w:rPr>
          <w:rFonts w:hint="eastAsia"/>
        </w:rPr>
        <w:t xml:space="preserve"> </w:t>
      </w:r>
      <w:r>
        <w:t>which services requests from other clients.</w:t>
      </w:r>
      <w:r>
        <w:rPr>
          <w:rFonts w:hint="eastAsia"/>
        </w:rPr>
        <w:t xml:space="preserve"> T</w:t>
      </w:r>
      <w:r>
        <w:t>he server has a</w:t>
      </w:r>
      <w:r>
        <w:rPr>
          <w:rFonts w:hint="eastAsia"/>
        </w:rPr>
        <w:t xml:space="preserve"> well-known </w:t>
      </w:r>
      <w:r>
        <w:t>fixed IP address. When a server receives a request from a client host, it responds by sending the requested object to the client host. Clients do not directly communicate with each</w:t>
      </w:r>
      <w:r>
        <w:rPr>
          <w:rFonts w:hint="eastAsia"/>
        </w:rPr>
        <w:t xml:space="preserve"> </w:t>
      </w:r>
      <w:r>
        <w:t>other. A large data center is often formed by several servers, in order to capable of keeping up with all requests from clients.</w:t>
      </w:r>
    </w:p>
    <w:p w14:paraId="7FE58BBE" w14:textId="77777777" w:rsidR="00D839CC" w:rsidRDefault="00D839CC" w:rsidP="00D839CC">
      <w:pPr>
        <w:rPr>
          <w:i/>
        </w:rPr>
      </w:pPr>
      <w:r>
        <w:tab/>
        <w:t>In a P2P architecture, there is minimal or no reliance on dedicated servers. Instead the application exploits direct communication between pairs of</w:t>
      </w:r>
      <w:r>
        <w:rPr>
          <w:rFonts w:hint="eastAsia"/>
        </w:rPr>
        <w:t xml:space="preserve"> </w:t>
      </w:r>
      <w:r>
        <w:t xml:space="preserve">connected hosts, called peers. The advantages of P2P architectures are self-scalability and cost effective. But it can be challengeable to be </w:t>
      </w:r>
      <w:commentRangeStart w:id="28"/>
      <w:r w:rsidRPr="00242BC3">
        <w:rPr>
          <w:i/>
        </w:rPr>
        <w:t>ISP Friendly</w:t>
      </w:r>
      <w:r>
        <w:rPr>
          <w:i/>
        </w:rPr>
        <w:t xml:space="preserve">, Secure </w:t>
      </w:r>
      <w:r w:rsidRPr="00242BC3">
        <w:t>and</w:t>
      </w:r>
      <w:r>
        <w:rPr>
          <w:i/>
        </w:rPr>
        <w:t xml:space="preserve"> </w:t>
      </w:r>
      <w:r w:rsidRPr="00242BC3">
        <w:rPr>
          <w:i/>
        </w:rPr>
        <w:t>incentive</w:t>
      </w:r>
      <w:commentRangeEnd w:id="28"/>
      <w:r w:rsidR="00E2292A">
        <w:rPr>
          <w:rStyle w:val="af3"/>
        </w:rPr>
        <w:commentReference w:id="28"/>
      </w:r>
      <w:r>
        <w:rPr>
          <w:i/>
        </w:rPr>
        <w:t>.</w:t>
      </w:r>
    </w:p>
    <w:p w14:paraId="242EFD9F" w14:textId="77777777" w:rsidR="00D839CC" w:rsidRDefault="00D839CC" w:rsidP="00D839CC">
      <w:pPr>
        <w:ind w:firstLine="480"/>
      </w:pPr>
      <w:r>
        <w:lastRenderedPageBreak/>
        <w:t>The process that initiates the communication is labeled as the client. The process that waits to be contacted to begin the session is the server. A process</w:t>
      </w:r>
      <w:r>
        <w:rPr>
          <w:rFonts w:hint="eastAsia"/>
        </w:rPr>
        <w:t xml:space="preserve"> </w:t>
      </w:r>
      <w:r>
        <w:t xml:space="preserve">sends messages into, and receives messages from, the network through a software interface called a </w:t>
      </w:r>
      <w:r w:rsidRPr="00913566">
        <w:rPr>
          <w:b/>
        </w:rPr>
        <w:t>socket</w:t>
      </w:r>
      <w:r>
        <w:t>.</w:t>
      </w:r>
    </w:p>
    <w:p w14:paraId="39C49182" w14:textId="77777777" w:rsidR="00D839CC" w:rsidRDefault="00D839CC" w:rsidP="00D839CC">
      <w:pPr>
        <w:keepNext/>
      </w:pPr>
      <w:r>
        <w:tab/>
      </w:r>
      <w:r>
        <w:rPr>
          <w:noProof/>
        </w:rPr>
        <w:drawing>
          <wp:inline distT="0" distB="0" distL="0" distR="0" wp14:anchorId="79D479E0" wp14:editId="6754709F">
            <wp:extent cx="5086350" cy="2486025"/>
            <wp:effectExtent l="0" t="0" r="0" b="952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86350" cy="2486025"/>
                    </a:xfrm>
                    <a:prstGeom prst="rect">
                      <a:avLst/>
                    </a:prstGeom>
                  </pic:spPr>
                </pic:pic>
              </a:graphicData>
            </a:graphic>
          </wp:inline>
        </w:drawing>
      </w:r>
    </w:p>
    <w:p w14:paraId="450EEC69" w14:textId="2054BFE8" w:rsidR="00D839CC" w:rsidRDefault="00D839CC" w:rsidP="00D839CC">
      <w:pPr>
        <w:pStyle w:val="ad"/>
        <w:jc w:val="center"/>
      </w:pPr>
      <w:bookmarkStart w:id="29" w:name="_Ref49350527"/>
      <w:r>
        <w:t xml:space="preserve">Figure </w:t>
      </w:r>
      <w:r w:rsidR="008D1AC6">
        <w:rPr>
          <w:noProof/>
        </w:rPr>
        <w:fldChar w:fldCharType="begin"/>
      </w:r>
      <w:r w:rsidR="008D1AC6">
        <w:rPr>
          <w:noProof/>
        </w:rPr>
        <w:instrText xml:space="preserve"> STYLEREF 3 \s </w:instrText>
      </w:r>
      <w:r w:rsidR="008D1AC6">
        <w:rPr>
          <w:noProof/>
        </w:rPr>
        <w:fldChar w:fldCharType="separate"/>
      </w:r>
      <w:r w:rsidR="006F7FCC">
        <w:rPr>
          <w:noProof/>
        </w:rPr>
        <w:t>2-1</w:t>
      </w:r>
      <w:r w:rsidR="008D1AC6">
        <w:rPr>
          <w:noProof/>
        </w:rPr>
        <w:fldChar w:fldCharType="end"/>
      </w:r>
      <w:r w:rsidR="006F7FCC">
        <w:noBreakHyphen/>
      </w:r>
      <w:r w:rsidR="008D1AC6">
        <w:rPr>
          <w:noProof/>
        </w:rPr>
        <w:fldChar w:fldCharType="begin"/>
      </w:r>
      <w:r w:rsidR="008D1AC6">
        <w:rPr>
          <w:noProof/>
        </w:rPr>
        <w:instrText xml:space="preserve"> SEQ Figure \* ARABIC \s 3 </w:instrText>
      </w:r>
      <w:r w:rsidR="008D1AC6">
        <w:rPr>
          <w:noProof/>
        </w:rPr>
        <w:fldChar w:fldCharType="separate"/>
      </w:r>
      <w:r w:rsidR="006F7FCC">
        <w:rPr>
          <w:noProof/>
        </w:rPr>
        <w:t>2</w:t>
      </w:r>
      <w:r w:rsidR="008D1AC6">
        <w:rPr>
          <w:noProof/>
        </w:rPr>
        <w:fldChar w:fldCharType="end"/>
      </w:r>
      <w:bookmarkEnd w:id="29"/>
      <w:r w:rsidRPr="00394AE6">
        <w:t xml:space="preserve"> Client-server architecture and peer-to-peer architecture</w:t>
      </w:r>
    </w:p>
    <w:p w14:paraId="68905D38" w14:textId="77777777" w:rsidR="00D839CC" w:rsidRPr="00886812" w:rsidRDefault="00D839CC" w:rsidP="00D839CC"/>
    <w:p w14:paraId="05552ED3" w14:textId="77777777" w:rsidR="00D839CC" w:rsidRDefault="00D839CC" w:rsidP="00D839CC">
      <w:pPr>
        <w:ind w:firstLine="480"/>
      </w:pPr>
      <w:r>
        <w:t xml:space="preserve">In </w:t>
      </w:r>
      <w:r>
        <w:fldChar w:fldCharType="begin"/>
      </w:r>
      <w:r>
        <w:instrText xml:space="preserve"> REF _Ref49350527 \h </w:instrText>
      </w:r>
      <w:r>
        <w:fldChar w:fldCharType="separate"/>
      </w:r>
      <w:r>
        <w:t xml:space="preserve">Figure </w:t>
      </w:r>
      <w:r>
        <w:rPr>
          <w:noProof/>
        </w:rPr>
        <w:t>2-1</w:t>
      </w:r>
      <w:r>
        <w:noBreakHyphen/>
      </w:r>
      <w:r>
        <w:rPr>
          <w:noProof/>
        </w:rPr>
        <w:t>2</w:t>
      </w:r>
      <w:r>
        <w:fldChar w:fldCharType="end"/>
      </w:r>
      <w:r>
        <w:t xml:space="preserve">, </w:t>
      </w:r>
      <w:r w:rsidRPr="001C31BB">
        <w:rPr>
          <w:i/>
        </w:rPr>
        <w:t>socket is the interface between the application layer and the transport layer, as the Application Programming Interface (API)</w:t>
      </w:r>
      <w:r>
        <w:t xml:space="preserve">. However, the application developer has little control of the transport-layer side of the socket. The only control that the application developer has on the transport-layer side is (1) the choice of transport protocol and (2) perhaps the ability to fix a few transport-layer parameters. Once the application developer chooses a transport protocol, </w:t>
      </w:r>
      <w:r w:rsidRPr="00913566">
        <w:t>the application is built using the transport-layer serv</w:t>
      </w:r>
      <w:r>
        <w:t>ices provided by that protocol. Some application needs certain requirements from transport-layer service: data loss, timing and bandwidth.</w:t>
      </w:r>
    </w:p>
    <w:p w14:paraId="2FF20355" w14:textId="77777777" w:rsidR="00D839CC" w:rsidRDefault="00D839CC" w:rsidP="00D839CC">
      <w:pPr>
        <w:ind w:firstLine="480"/>
      </w:pPr>
      <w:r>
        <w:t xml:space="preserve">After knowing the interface between application layer and transport layer, process need to record to a particular destination, a </w:t>
      </w:r>
      <w:r w:rsidRPr="001C31BB">
        <w:rPr>
          <w:b/>
        </w:rPr>
        <w:t>certain address</w:t>
      </w:r>
      <w:r>
        <w:t>.</w:t>
      </w:r>
      <w:r w:rsidRPr="00FE7CD6">
        <w:t xml:space="preserve"> </w:t>
      </w:r>
      <w:r>
        <w:t xml:space="preserve">For example, an IP address is a </w:t>
      </w:r>
      <w:r w:rsidRPr="00441FDF">
        <w:t xml:space="preserve">32-bit binary numbers </w:t>
      </w:r>
      <w:r>
        <w:t>that identifying the host. The receiving socket must also</w:t>
      </w:r>
      <w:r w:rsidRPr="00043198">
        <w:t xml:space="preserve"> indicate</w:t>
      </w:r>
      <w:r>
        <w:t xml:space="preserve"> to the identified host as many network applications running in the same host. It is </w:t>
      </w:r>
      <w:r w:rsidRPr="00441FDF">
        <w:t xml:space="preserve">the purpose of the </w:t>
      </w:r>
      <w:r w:rsidRPr="001C31BB">
        <w:rPr>
          <w:b/>
        </w:rPr>
        <w:t>destination port</w:t>
      </w:r>
      <w:r>
        <w:t>. For example, the port of HTTP is number 80.</w:t>
      </w:r>
      <w:r w:rsidRPr="00441FDF">
        <w:t xml:space="preserve"> The TCP/IP port numbers below 1024 are special in that normal users are not allowed to run servers on them.</w:t>
      </w:r>
    </w:p>
    <w:p w14:paraId="7276B3EF" w14:textId="77777777" w:rsidR="00744AB6" w:rsidRPr="00B862B4" w:rsidRDefault="00744AB6" w:rsidP="00D839CC">
      <w:pPr>
        <w:ind w:firstLine="480"/>
      </w:pPr>
    </w:p>
    <w:p w14:paraId="4EE1D2C8" w14:textId="77777777" w:rsidR="00D839CC" w:rsidRDefault="00D839CC" w:rsidP="00D839CC">
      <w:pPr>
        <w:pStyle w:val="3"/>
      </w:pPr>
      <w:bookmarkStart w:id="30" w:name="_Toc50621724"/>
      <w:r>
        <w:lastRenderedPageBreak/>
        <w:t>Web and HTTP</w:t>
      </w:r>
      <w:bookmarkEnd w:id="30"/>
    </w:p>
    <w:p w14:paraId="48601F58" w14:textId="77777777" w:rsidR="00D839CC" w:rsidRDefault="00D839CC" w:rsidP="00D839CC">
      <w:pPr>
        <w:ind w:firstLine="480"/>
      </w:pPr>
      <w:r>
        <w:t>A web page consists of objects, such as HTML, image file, audio file, etc., which are referenced different objects with objects’ URLs</w:t>
      </w:r>
      <w:r w:rsidRPr="00E40FE8">
        <w:t xml:space="preserve"> </w:t>
      </w:r>
      <w:r>
        <w:t>from the base HTML file.</w:t>
      </w:r>
    </w:p>
    <w:p w14:paraId="2A9F40E5" w14:textId="77777777" w:rsidR="00D839CC" w:rsidRDefault="00D839CC" w:rsidP="00D839CC">
      <w:r>
        <w:rPr>
          <w:rFonts w:hint="eastAsia"/>
        </w:rPr>
        <w:t>HTTP is client-server architecture and</w:t>
      </w:r>
      <w:r>
        <w:t xml:space="preserve"> using TCP port 80. HTTP is also stateless that servers maintain no information about past clients request.</w:t>
      </w:r>
    </w:p>
    <w:p w14:paraId="3A89676F" w14:textId="6E52E206" w:rsidR="00D839CC" w:rsidRPr="008413D1" w:rsidRDefault="00D839CC" w:rsidP="00D839CC">
      <w:r>
        <w:tab/>
        <w:t xml:space="preserve">HTTP connections </w:t>
      </w:r>
      <w:r w:rsidRPr="0054192D">
        <w:t xml:space="preserve">are categorized into </w:t>
      </w:r>
      <w:r w:rsidRPr="0054192D">
        <w:rPr>
          <w:b/>
        </w:rPr>
        <w:t>non-persistent</w:t>
      </w:r>
      <w:r w:rsidRPr="0054192D">
        <w:t xml:space="preserve"> </w:t>
      </w:r>
      <w:r w:rsidRPr="0054192D">
        <w:rPr>
          <w:b/>
        </w:rPr>
        <w:t>connection</w:t>
      </w:r>
      <w:r>
        <w:t xml:space="preserve"> </w:t>
      </w:r>
      <w:r w:rsidRPr="0054192D">
        <w:t xml:space="preserve">and </w:t>
      </w:r>
      <w:r w:rsidRPr="0054192D">
        <w:rPr>
          <w:b/>
        </w:rPr>
        <w:t>persistent</w:t>
      </w:r>
      <w:r>
        <w:rPr>
          <w:b/>
        </w:rPr>
        <w:t xml:space="preserve"> </w:t>
      </w:r>
      <w:r w:rsidRPr="0054192D">
        <w:rPr>
          <w:b/>
        </w:rPr>
        <w:t>connection</w:t>
      </w:r>
      <w:r w:rsidRPr="0054192D">
        <w:t>.</w:t>
      </w:r>
      <w:r>
        <w:t xml:space="preserve"> Non-persistent connection </w:t>
      </w:r>
      <w:r w:rsidRPr="0054192D">
        <w:t>restrict</w:t>
      </w:r>
      <w:r>
        <w:t xml:space="preserve">s </w:t>
      </w:r>
      <w:r w:rsidRPr="001C31BB">
        <w:rPr>
          <w:i/>
        </w:rPr>
        <w:t xml:space="preserve">at most one object in </w:t>
      </w:r>
      <w:r w:rsidR="003A0AA3">
        <w:rPr>
          <w:i/>
        </w:rPr>
        <w:t>one</w:t>
      </w:r>
      <w:r w:rsidR="003A0AA3" w:rsidRPr="001C31BB">
        <w:rPr>
          <w:i/>
        </w:rPr>
        <w:t xml:space="preserve"> </w:t>
      </w:r>
      <w:r w:rsidRPr="001C31BB">
        <w:rPr>
          <w:i/>
        </w:rPr>
        <w:t>TCP connection</w:t>
      </w:r>
      <w:r>
        <w:t>. Thus, if one Web page consists of a base HTML</w:t>
      </w:r>
      <w:r>
        <w:rPr>
          <w:rFonts w:hint="eastAsia"/>
        </w:rPr>
        <w:t xml:space="preserve"> </w:t>
      </w:r>
      <w:r>
        <w:t>file and 10 JPEG images, 11 TCP connections are generated.</w:t>
      </w:r>
      <w:r w:rsidRPr="000E222B">
        <w:t xml:space="preserve"> </w:t>
      </w:r>
      <w:r>
        <w:t>P</w:t>
      </w:r>
      <w:r w:rsidRPr="000E222B">
        <w:t xml:space="preserve">ersistent connection </w:t>
      </w:r>
      <w:r>
        <w:t xml:space="preserve">leaves </w:t>
      </w:r>
      <w:r w:rsidRPr="000E222B">
        <w:t>TCP connection</w:t>
      </w:r>
      <w:r>
        <w:t xml:space="preserve"> open after three-way handshake is complete. Subsequent HTTP messages between same server and client are sent over </w:t>
      </w:r>
      <w:r w:rsidR="00EF0998">
        <w:t xml:space="preserve">the open </w:t>
      </w:r>
      <w:r>
        <w:t>connection.</w:t>
      </w:r>
    </w:p>
    <w:p w14:paraId="4451E9C9" w14:textId="77777777" w:rsidR="00D839CC" w:rsidRDefault="00D839CC" w:rsidP="00D839CC">
      <w:pPr>
        <w:ind w:firstLine="480"/>
      </w:pPr>
      <w:r>
        <w:t>To estimate the amount of time that elapses from when a client requests the base HTML file until the entire file is received by the client. We define the round-trip time (RTT), which is the time it takes for a small packet to travel from client to server</w:t>
      </w:r>
    </w:p>
    <w:p w14:paraId="1582A368" w14:textId="77777777" w:rsidR="00D839CC" w:rsidRDefault="00D839CC" w:rsidP="00D839CC">
      <w:r>
        <w:t xml:space="preserve">and then back to the client. </w:t>
      </w:r>
    </w:p>
    <w:p w14:paraId="4FC38906" w14:textId="77777777" w:rsidR="000A390F" w:rsidRDefault="000A390F" w:rsidP="00D839CC"/>
    <w:p w14:paraId="1B6C8685" w14:textId="77777777" w:rsidR="00D839CC" w:rsidRDefault="00D839CC" w:rsidP="00D839CC">
      <w:pPr>
        <w:keepNext/>
        <w:jc w:val="center"/>
      </w:pPr>
      <w:r>
        <w:rPr>
          <w:noProof/>
        </w:rPr>
        <w:drawing>
          <wp:inline distT="0" distB="0" distL="0" distR="0" wp14:anchorId="2D71737B" wp14:editId="746808DA">
            <wp:extent cx="4152900" cy="2665175"/>
            <wp:effectExtent l="0" t="0" r="0" b="190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 Diagram.png"/>
                    <pic:cNvPicPr/>
                  </pic:nvPicPr>
                  <pic:blipFill>
                    <a:blip r:embed="rId21">
                      <a:extLst>
                        <a:ext uri="{28A0092B-C50C-407E-A947-70E740481C1C}">
                          <a14:useLocalDpi xmlns:a14="http://schemas.microsoft.com/office/drawing/2010/main" val="0"/>
                        </a:ext>
                      </a:extLst>
                    </a:blip>
                    <a:stretch>
                      <a:fillRect/>
                    </a:stretch>
                  </pic:blipFill>
                  <pic:spPr>
                    <a:xfrm>
                      <a:off x="0" y="0"/>
                      <a:ext cx="4172726" cy="2677898"/>
                    </a:xfrm>
                    <a:prstGeom prst="rect">
                      <a:avLst/>
                    </a:prstGeom>
                  </pic:spPr>
                </pic:pic>
              </a:graphicData>
            </a:graphic>
          </wp:inline>
        </w:drawing>
      </w:r>
    </w:p>
    <w:p w14:paraId="2D715FE7" w14:textId="2F3BFBBF" w:rsidR="00D839CC" w:rsidRDefault="00D839CC" w:rsidP="00D839CC">
      <w:pPr>
        <w:pStyle w:val="ad"/>
        <w:jc w:val="center"/>
      </w:pPr>
      <w:bookmarkStart w:id="31" w:name="_Ref49350542"/>
      <w:r>
        <w:t xml:space="preserve">Figure </w:t>
      </w:r>
      <w:r w:rsidR="008D1AC6">
        <w:rPr>
          <w:noProof/>
        </w:rPr>
        <w:fldChar w:fldCharType="begin"/>
      </w:r>
      <w:r w:rsidR="008D1AC6">
        <w:rPr>
          <w:noProof/>
        </w:rPr>
        <w:instrText xml:space="preserve"> STYLEREF 3 \s </w:instrText>
      </w:r>
      <w:r w:rsidR="008D1AC6">
        <w:rPr>
          <w:noProof/>
        </w:rPr>
        <w:fldChar w:fldCharType="separate"/>
      </w:r>
      <w:r w:rsidR="006F7FCC">
        <w:rPr>
          <w:noProof/>
        </w:rPr>
        <w:t>2-2</w:t>
      </w:r>
      <w:r w:rsidR="008D1AC6">
        <w:rPr>
          <w:noProof/>
        </w:rPr>
        <w:fldChar w:fldCharType="end"/>
      </w:r>
      <w:r w:rsidR="006F7FCC">
        <w:noBreakHyphen/>
      </w:r>
      <w:r w:rsidR="008D1AC6">
        <w:rPr>
          <w:noProof/>
        </w:rPr>
        <w:fldChar w:fldCharType="begin"/>
      </w:r>
      <w:r w:rsidR="008D1AC6">
        <w:rPr>
          <w:noProof/>
        </w:rPr>
        <w:instrText xml:space="preserve"> SEQ Figure \* ARABIC \s 3 </w:instrText>
      </w:r>
      <w:r w:rsidR="008D1AC6">
        <w:rPr>
          <w:noProof/>
        </w:rPr>
        <w:fldChar w:fldCharType="separate"/>
      </w:r>
      <w:r w:rsidR="006F7FCC">
        <w:rPr>
          <w:noProof/>
        </w:rPr>
        <w:t>1</w:t>
      </w:r>
      <w:r w:rsidR="008D1AC6">
        <w:rPr>
          <w:noProof/>
        </w:rPr>
        <w:fldChar w:fldCharType="end"/>
      </w:r>
      <w:bookmarkEnd w:id="31"/>
      <w:r>
        <w:t xml:space="preserve"> Round-trip </w:t>
      </w:r>
      <w:r>
        <w:rPr>
          <w:rFonts w:hint="eastAsia"/>
        </w:rPr>
        <w:t>t</w:t>
      </w:r>
      <w:r>
        <w:t>ime between client and server</w:t>
      </w:r>
    </w:p>
    <w:p w14:paraId="7178F49C" w14:textId="77777777" w:rsidR="00D839CC" w:rsidRPr="00124336" w:rsidRDefault="00D839CC" w:rsidP="00D839CC"/>
    <w:p w14:paraId="484D00C1" w14:textId="77777777" w:rsidR="00D839CC" w:rsidRDefault="00D839CC" w:rsidP="00D839CC">
      <w:pPr>
        <w:ind w:firstLine="480"/>
      </w:pPr>
      <w:r>
        <w:t xml:space="preserve">In </w:t>
      </w:r>
      <w:r>
        <w:fldChar w:fldCharType="begin"/>
      </w:r>
      <w:r>
        <w:instrText xml:space="preserve"> REF _Ref49350542 \h </w:instrText>
      </w:r>
      <w:r>
        <w:fldChar w:fldCharType="separate"/>
      </w:r>
      <w:r>
        <w:t xml:space="preserve">Figure </w:t>
      </w:r>
      <w:r>
        <w:rPr>
          <w:noProof/>
        </w:rPr>
        <w:t>2-2</w:t>
      </w:r>
      <w:r>
        <w:noBreakHyphen/>
      </w:r>
      <w:r>
        <w:rPr>
          <w:noProof/>
        </w:rPr>
        <w:t>1</w:t>
      </w:r>
      <w:r>
        <w:fldChar w:fldCharType="end"/>
      </w:r>
      <w:r>
        <w:t xml:space="preserve">, the first two parts of the three-way handshake take one RTT. After completing the first two parts of the handshake, the client sends the HTTP request message combined with the third part of the three-way handshake into the TCP connection. </w:t>
      </w:r>
    </w:p>
    <w:p w14:paraId="4D22BE29" w14:textId="77777777" w:rsidR="00D839CC" w:rsidRDefault="00D839CC" w:rsidP="00D839CC">
      <w:pPr>
        <w:ind w:firstLine="480"/>
      </w:pPr>
      <w:r>
        <w:t xml:space="preserve">Once the request message arrives at the server, the server sends the HTML file into the TCP connection. This HTTP request/response eats up another RTT. Thus, the </w:t>
      </w:r>
      <w:r>
        <w:lastRenderedPageBreak/>
        <w:t>total response time is two RTTs plus the file transmission time.</w:t>
      </w:r>
    </w:p>
    <w:p w14:paraId="48E600C3" w14:textId="77777777" w:rsidR="00D839CC" w:rsidRDefault="00D839CC" w:rsidP="00D839CC">
      <w:pPr>
        <w:ind w:firstLine="480"/>
      </w:pPr>
      <w:r>
        <w:rPr>
          <w:rFonts w:hint="eastAsia"/>
        </w:rPr>
        <w:t xml:space="preserve">For non-persistent connection, </w:t>
      </w:r>
      <w:r>
        <w:t>each and every request must run for all sequences, which takes N*(2RTT</w:t>
      </w:r>
      <w:r w:rsidR="00EF0998">
        <w:t xml:space="preserve"> </w:t>
      </w:r>
      <w:r>
        <w:t>+</w:t>
      </w:r>
      <w:r w:rsidR="00EF0998">
        <w:t xml:space="preserve"> </w:t>
      </w:r>
      <w:r>
        <w:t>file</w:t>
      </w:r>
      <w:r w:rsidR="00EF0998">
        <w:t xml:space="preserve"> </w:t>
      </w:r>
      <w:r>
        <w:t>Transmission</w:t>
      </w:r>
      <w:r w:rsidR="00EF0998">
        <w:t xml:space="preserve"> </w:t>
      </w:r>
      <w:r>
        <w:t>Time)</w:t>
      </w:r>
      <w:r>
        <w:rPr>
          <w:rFonts w:hint="eastAsia"/>
        </w:rPr>
        <w:t xml:space="preserve">. </w:t>
      </w:r>
      <w:r>
        <w:t>Meanwhile, persistent connection only takes RTT+N*(RTT</w:t>
      </w:r>
      <w:r w:rsidR="00EF0998">
        <w:t xml:space="preserve"> </w:t>
      </w:r>
      <w:r>
        <w:t>+</w:t>
      </w:r>
      <w:r w:rsidR="00EF0998">
        <w:t xml:space="preserve"> </w:t>
      </w:r>
      <w:r>
        <w:t>file</w:t>
      </w:r>
      <w:r w:rsidR="00EF0998">
        <w:t xml:space="preserve"> </w:t>
      </w:r>
      <w:r>
        <w:t>Transmission</w:t>
      </w:r>
      <w:r w:rsidR="00EF0998">
        <w:t xml:space="preserve"> </w:t>
      </w:r>
      <w:r>
        <w:t xml:space="preserve">Time). It can be much faster if persistent </w:t>
      </w:r>
      <w:r w:rsidR="00484E4D">
        <w:t>connection is</w:t>
      </w:r>
      <w:r>
        <w:t xml:space="preserve"> pipelining.</w:t>
      </w:r>
    </w:p>
    <w:p w14:paraId="3AB818D3" w14:textId="77777777" w:rsidR="00D839CC" w:rsidRDefault="00D839CC" w:rsidP="00D839CC">
      <w:pPr>
        <w:ind w:firstLine="480"/>
      </w:pPr>
    </w:p>
    <w:p w14:paraId="439D2447" w14:textId="77777777" w:rsidR="00D839CC" w:rsidRPr="003F5779" w:rsidRDefault="00D839CC" w:rsidP="00D839CC">
      <w:pPr>
        <w:ind w:firstLine="480"/>
      </w:pPr>
      <w:r>
        <w:rPr>
          <w:rFonts w:hint="eastAsia"/>
        </w:rPr>
        <w:t>Let</w:t>
      </w:r>
      <w:r>
        <w:t>’s take a look at HTTP message format. The HTTP specifications [RFC 1945; RFC 2616] include the definitions of the HTTP message formats. There are two types of HTTP messages, request messages and response messages.</w:t>
      </w:r>
    </w:p>
    <w:p w14:paraId="7E859886" w14:textId="77777777" w:rsidR="00D839CC" w:rsidRDefault="00D839CC" w:rsidP="00D839CC">
      <w:pPr>
        <w:keepNext/>
      </w:pPr>
      <w:r>
        <w:rPr>
          <w:rFonts w:hint="eastAsia"/>
          <w:noProof/>
        </w:rPr>
        <w:drawing>
          <wp:inline distT="0" distB="0" distL="0" distR="0" wp14:anchorId="562884DC" wp14:editId="6B7DDAE3">
            <wp:extent cx="5274310" cy="2218690"/>
            <wp:effectExtent l="0" t="0" r="254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TTPMsgStructure2.png"/>
                    <pic:cNvPicPr/>
                  </pic:nvPicPr>
                  <pic:blipFill>
                    <a:blip r:embed="rId22">
                      <a:extLst>
                        <a:ext uri="{28A0092B-C50C-407E-A947-70E740481C1C}">
                          <a14:useLocalDpi xmlns:a14="http://schemas.microsoft.com/office/drawing/2010/main" val="0"/>
                        </a:ext>
                      </a:extLst>
                    </a:blip>
                    <a:stretch>
                      <a:fillRect/>
                    </a:stretch>
                  </pic:blipFill>
                  <pic:spPr>
                    <a:xfrm>
                      <a:off x="0" y="0"/>
                      <a:ext cx="5274310" cy="2218690"/>
                    </a:xfrm>
                    <a:prstGeom prst="rect">
                      <a:avLst/>
                    </a:prstGeom>
                  </pic:spPr>
                </pic:pic>
              </a:graphicData>
            </a:graphic>
          </wp:inline>
        </w:drawing>
      </w:r>
    </w:p>
    <w:p w14:paraId="663939A0" w14:textId="44B93C98" w:rsidR="00D839CC" w:rsidRDefault="00D839CC" w:rsidP="00D839CC">
      <w:pPr>
        <w:pStyle w:val="ad"/>
        <w:jc w:val="center"/>
      </w:pPr>
      <w:r>
        <w:t xml:space="preserve">Figure </w:t>
      </w:r>
      <w:r w:rsidR="008D1AC6">
        <w:rPr>
          <w:noProof/>
        </w:rPr>
        <w:fldChar w:fldCharType="begin"/>
      </w:r>
      <w:r w:rsidR="008D1AC6">
        <w:rPr>
          <w:noProof/>
        </w:rPr>
        <w:instrText xml:space="preserve"> STYLEREF 3 \s </w:instrText>
      </w:r>
      <w:r w:rsidR="008D1AC6">
        <w:rPr>
          <w:noProof/>
        </w:rPr>
        <w:fldChar w:fldCharType="separate"/>
      </w:r>
      <w:r w:rsidR="006F7FCC">
        <w:rPr>
          <w:noProof/>
        </w:rPr>
        <w:t>2-2</w:t>
      </w:r>
      <w:r w:rsidR="008D1AC6">
        <w:rPr>
          <w:noProof/>
        </w:rPr>
        <w:fldChar w:fldCharType="end"/>
      </w:r>
      <w:r w:rsidR="006F7FCC">
        <w:noBreakHyphen/>
      </w:r>
      <w:r w:rsidR="008D1AC6">
        <w:rPr>
          <w:noProof/>
        </w:rPr>
        <w:fldChar w:fldCharType="begin"/>
      </w:r>
      <w:r w:rsidR="008D1AC6">
        <w:rPr>
          <w:noProof/>
        </w:rPr>
        <w:instrText xml:space="preserve"> SEQ Figure \* ARABIC \s 3 </w:instrText>
      </w:r>
      <w:r w:rsidR="008D1AC6">
        <w:rPr>
          <w:noProof/>
        </w:rPr>
        <w:fldChar w:fldCharType="separate"/>
      </w:r>
      <w:r w:rsidR="006F7FCC">
        <w:rPr>
          <w:noProof/>
        </w:rPr>
        <w:t>2</w:t>
      </w:r>
      <w:r w:rsidR="008D1AC6">
        <w:rPr>
          <w:noProof/>
        </w:rPr>
        <w:fldChar w:fldCharType="end"/>
      </w:r>
      <w:r>
        <w:t xml:space="preserve"> HTTP request message format</w:t>
      </w:r>
    </w:p>
    <w:p w14:paraId="3C648D29" w14:textId="77777777" w:rsidR="00D839CC" w:rsidRPr="00EE3FE0" w:rsidRDefault="00D839CC" w:rsidP="00D839CC"/>
    <w:p w14:paraId="78883628" w14:textId="115676BA" w:rsidR="00D839CC" w:rsidRDefault="00D839CC" w:rsidP="00D839CC">
      <w:r>
        <w:tab/>
        <w:t xml:space="preserve">Let’s take a look at the request message. The request line has three fields: the method field, the URL field, and the HTTP version field. The method field can take on several different values, including GET, POST, </w:t>
      </w:r>
      <w:commentRangeStart w:id="32"/>
      <w:r>
        <w:t>HEAD</w:t>
      </w:r>
      <w:commentRangeEnd w:id="32"/>
      <w:r w:rsidR="003A0AA3">
        <w:rPr>
          <w:rStyle w:val="af3"/>
        </w:rPr>
        <w:commentReference w:id="32"/>
      </w:r>
      <w:r>
        <w:t>, PUT,</w:t>
      </w:r>
      <w:r w:rsidR="00067B87">
        <w:t xml:space="preserve"> etc</w:t>
      </w:r>
      <w:r>
        <w:t>. The version is self-explanatory; in this example, the</w:t>
      </w:r>
      <w:r>
        <w:rPr>
          <w:rFonts w:hint="eastAsia"/>
        </w:rPr>
        <w:t xml:space="preserve"> </w:t>
      </w:r>
      <w:r>
        <w:t>browser implements version HTTP/1.1.</w:t>
      </w:r>
    </w:p>
    <w:p w14:paraId="1C929BB0" w14:textId="77777777" w:rsidR="00D839CC" w:rsidRPr="003F5779" w:rsidRDefault="00D839CC" w:rsidP="00D839CC">
      <w:r>
        <w:tab/>
        <w:t>The header line is useful because server can send different versions of the same object to different types of user agents. Some information is required by Web proxy caches. The entity body is filled with data from client—for example, when a user provides search words to a search engine.</w:t>
      </w:r>
    </w:p>
    <w:p w14:paraId="3F6B6BDB" w14:textId="77777777" w:rsidR="00D839CC" w:rsidRDefault="00D839CC" w:rsidP="00D839CC">
      <w:pPr>
        <w:keepNext/>
      </w:pPr>
      <w:r>
        <w:rPr>
          <w:rFonts w:hint="eastAsia"/>
          <w:noProof/>
        </w:rPr>
        <w:lastRenderedPageBreak/>
        <w:drawing>
          <wp:inline distT="0" distB="0" distL="0" distR="0" wp14:anchorId="5643370A" wp14:editId="6BA36F25">
            <wp:extent cx="4543425" cy="2275542"/>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TTPMsgStructure3.png"/>
                    <pic:cNvPicPr/>
                  </pic:nvPicPr>
                  <pic:blipFill>
                    <a:blip r:embed="rId23">
                      <a:extLst>
                        <a:ext uri="{28A0092B-C50C-407E-A947-70E740481C1C}">
                          <a14:useLocalDpi xmlns:a14="http://schemas.microsoft.com/office/drawing/2010/main" val="0"/>
                        </a:ext>
                      </a:extLst>
                    </a:blip>
                    <a:stretch>
                      <a:fillRect/>
                    </a:stretch>
                  </pic:blipFill>
                  <pic:spPr>
                    <a:xfrm>
                      <a:off x="0" y="0"/>
                      <a:ext cx="4581037" cy="2294380"/>
                    </a:xfrm>
                    <a:prstGeom prst="rect">
                      <a:avLst/>
                    </a:prstGeom>
                  </pic:spPr>
                </pic:pic>
              </a:graphicData>
            </a:graphic>
          </wp:inline>
        </w:drawing>
      </w:r>
    </w:p>
    <w:p w14:paraId="17157DE3" w14:textId="72E27F0C" w:rsidR="00D839CC" w:rsidRDefault="00D839CC" w:rsidP="00D839CC">
      <w:pPr>
        <w:pStyle w:val="ad"/>
        <w:jc w:val="center"/>
      </w:pPr>
      <w:r>
        <w:t xml:space="preserve">Figure </w:t>
      </w:r>
      <w:r w:rsidR="008D1AC6">
        <w:rPr>
          <w:noProof/>
        </w:rPr>
        <w:fldChar w:fldCharType="begin"/>
      </w:r>
      <w:r w:rsidR="008D1AC6">
        <w:rPr>
          <w:noProof/>
        </w:rPr>
        <w:instrText xml:space="preserve"> STYLEREF 3 \s </w:instrText>
      </w:r>
      <w:r w:rsidR="008D1AC6">
        <w:rPr>
          <w:noProof/>
        </w:rPr>
        <w:fldChar w:fldCharType="separate"/>
      </w:r>
      <w:r w:rsidR="006F7FCC">
        <w:rPr>
          <w:noProof/>
        </w:rPr>
        <w:t>2-2</w:t>
      </w:r>
      <w:r w:rsidR="008D1AC6">
        <w:rPr>
          <w:noProof/>
        </w:rPr>
        <w:fldChar w:fldCharType="end"/>
      </w:r>
      <w:r w:rsidR="006F7FCC">
        <w:noBreakHyphen/>
      </w:r>
      <w:r w:rsidR="008D1AC6">
        <w:rPr>
          <w:noProof/>
        </w:rPr>
        <w:fldChar w:fldCharType="begin"/>
      </w:r>
      <w:r w:rsidR="008D1AC6">
        <w:rPr>
          <w:noProof/>
        </w:rPr>
        <w:instrText xml:space="preserve"> SEQ Figure \* ARABIC \s 3 </w:instrText>
      </w:r>
      <w:r w:rsidR="008D1AC6">
        <w:rPr>
          <w:noProof/>
        </w:rPr>
        <w:fldChar w:fldCharType="separate"/>
      </w:r>
      <w:r w:rsidR="006F7FCC">
        <w:rPr>
          <w:noProof/>
        </w:rPr>
        <w:t>3</w:t>
      </w:r>
      <w:r w:rsidR="008D1AC6">
        <w:rPr>
          <w:noProof/>
        </w:rPr>
        <w:fldChar w:fldCharType="end"/>
      </w:r>
      <w:r>
        <w:t xml:space="preserve"> HTTP response message format</w:t>
      </w:r>
    </w:p>
    <w:p w14:paraId="09C8913D" w14:textId="77777777" w:rsidR="00067B87" w:rsidRPr="001C31BB" w:rsidRDefault="00067B87" w:rsidP="001C31BB"/>
    <w:p w14:paraId="2E8B3253" w14:textId="77777777" w:rsidR="00D839CC" w:rsidRDefault="00D839CC" w:rsidP="00D839CC">
      <w:pPr>
        <w:ind w:firstLine="480"/>
      </w:pPr>
      <w:r>
        <w:rPr>
          <w:rFonts w:hint="eastAsia"/>
        </w:rPr>
        <w:t>In response message,</w:t>
      </w:r>
      <w:r>
        <w:t xml:space="preserve"> t</w:t>
      </w:r>
      <w:r>
        <w:rPr>
          <w:rFonts w:hint="eastAsia"/>
        </w:rPr>
        <w:t>he status line</w:t>
      </w:r>
      <w:r>
        <w:t xml:space="preserve"> has three fields:</w:t>
      </w:r>
      <w:r w:rsidRPr="00C0768C">
        <w:t xml:space="preserve"> the </w:t>
      </w:r>
      <w:r w:rsidRPr="001C31BB">
        <w:rPr>
          <w:b/>
        </w:rPr>
        <w:t>protocol version</w:t>
      </w:r>
      <w:r w:rsidRPr="00C0768C">
        <w:t xml:space="preserve"> field, </w:t>
      </w:r>
      <w:r w:rsidRPr="001C31BB">
        <w:rPr>
          <w:b/>
        </w:rPr>
        <w:t>a status code</w:t>
      </w:r>
      <w:r w:rsidRPr="00C0768C">
        <w:t xml:space="preserve">, and a </w:t>
      </w:r>
      <w:r w:rsidRPr="001C31BB">
        <w:rPr>
          <w:b/>
        </w:rPr>
        <w:t>corresponding status message</w:t>
      </w:r>
      <w:r w:rsidRPr="00C0768C">
        <w:t>.</w:t>
      </w:r>
      <w:r>
        <w:t xml:space="preserve"> In this example, protocol version is HTTP/1.1 and message is “Forbidden”, which status code is 403. The header lines show the information about response, e.g., servers, date, types, etc. The entity body is the</w:t>
      </w:r>
      <w:r>
        <w:rPr>
          <w:rFonts w:hint="eastAsia"/>
        </w:rPr>
        <w:t xml:space="preserve"> </w:t>
      </w:r>
      <w:r>
        <w:t>meat of the message—it contains the requested object itself.</w:t>
      </w:r>
    </w:p>
    <w:p w14:paraId="2D167138" w14:textId="77777777" w:rsidR="00D839CC" w:rsidRDefault="00D839CC" w:rsidP="00D839CC">
      <w:pPr>
        <w:ind w:firstLine="480"/>
      </w:pPr>
    </w:p>
    <w:p w14:paraId="3DC95985" w14:textId="77777777" w:rsidR="00BB3B00" w:rsidRDefault="00D839CC" w:rsidP="00D839CC">
      <w:pPr>
        <w:ind w:firstLine="480"/>
      </w:pPr>
      <w:r>
        <w:t>It is often desirable for a</w:t>
      </w:r>
      <w:r>
        <w:rPr>
          <w:rFonts w:hint="eastAsia"/>
        </w:rPr>
        <w:t xml:space="preserve"> </w:t>
      </w:r>
      <w:r>
        <w:t>website to identify users. For these purposes, HTTP uses cookies. Cookies, defined in [RFC 6265], allow sites to keep track of users.</w:t>
      </w:r>
      <w:r w:rsidRPr="008875FD">
        <w:t xml:space="preserve"> </w:t>
      </w:r>
      <w:r>
        <w:t xml:space="preserve">Cookie technology has four components: </w:t>
      </w:r>
    </w:p>
    <w:p w14:paraId="0D239CF4" w14:textId="4D3286C4" w:rsidR="00BB3B00" w:rsidRDefault="00D839CC" w:rsidP="001C31BB">
      <w:pPr>
        <w:pStyle w:val="ac"/>
        <w:numPr>
          <w:ilvl w:val="0"/>
          <w:numId w:val="17"/>
        </w:numPr>
        <w:ind w:leftChars="0"/>
      </w:pPr>
      <w:r>
        <w:t>a cookie header line in the HTTP response message;</w:t>
      </w:r>
    </w:p>
    <w:p w14:paraId="49C650DD" w14:textId="2668FC79" w:rsidR="00BB3B00" w:rsidRDefault="00D839CC" w:rsidP="001C31BB">
      <w:pPr>
        <w:pStyle w:val="ac"/>
        <w:numPr>
          <w:ilvl w:val="0"/>
          <w:numId w:val="17"/>
        </w:numPr>
        <w:ind w:leftChars="0"/>
      </w:pPr>
      <w:r>
        <w:t>a cookie header line in the HTTP request message;</w:t>
      </w:r>
    </w:p>
    <w:p w14:paraId="565BE2A3" w14:textId="24AA7DAF" w:rsidR="00BB3B00" w:rsidRDefault="00D839CC" w:rsidP="001C31BB">
      <w:pPr>
        <w:pStyle w:val="ac"/>
        <w:numPr>
          <w:ilvl w:val="0"/>
          <w:numId w:val="17"/>
        </w:numPr>
        <w:ind w:leftChars="0"/>
      </w:pPr>
      <w:r>
        <w:t xml:space="preserve">a cookie file kept on the user’s end system and managed by the user’s browser; </w:t>
      </w:r>
    </w:p>
    <w:p w14:paraId="55CAB647" w14:textId="3BA4603E" w:rsidR="00B4626C" w:rsidRDefault="00D839CC" w:rsidP="001C31BB">
      <w:pPr>
        <w:pStyle w:val="ac"/>
        <w:numPr>
          <w:ilvl w:val="0"/>
          <w:numId w:val="17"/>
        </w:numPr>
        <w:ind w:leftChars="0"/>
      </w:pPr>
      <w:r>
        <w:t>a back-end database at the website.</w:t>
      </w:r>
    </w:p>
    <w:p w14:paraId="7B3890CF" w14:textId="77777777" w:rsidR="00B4626C" w:rsidRDefault="00B4626C" w:rsidP="001C31BB"/>
    <w:p w14:paraId="03874105" w14:textId="77777777" w:rsidR="00B4626C" w:rsidRDefault="00B4626C" w:rsidP="001C31BB"/>
    <w:p w14:paraId="0ACC1AFC" w14:textId="77777777" w:rsidR="00B4626C" w:rsidRDefault="00B4626C" w:rsidP="00B4626C">
      <w:pPr>
        <w:ind w:firstLine="480"/>
      </w:pPr>
      <w:r>
        <w:t>Each user will be d</w:t>
      </w:r>
      <w:r w:rsidRPr="00625220">
        <w:t>istribute</w:t>
      </w:r>
      <w:r>
        <w:t xml:space="preserve">d unique ID numbers. Server creates an entry in backend database according to ID. Thus, server can permit sites to users or gather information from users. It is helpful to ensure the authorization between server and client. Some website can </w:t>
      </w:r>
      <w:r w:rsidRPr="002B6E08">
        <w:t>analyze</w:t>
      </w:r>
      <w:r>
        <w:t xml:space="preserve"> what users like and </w:t>
      </w:r>
      <w:r w:rsidRPr="002B6E08">
        <w:t>give advice to</w:t>
      </w:r>
      <w:r>
        <w:t xml:space="preserve"> what they might want by cookies.</w:t>
      </w:r>
    </w:p>
    <w:p w14:paraId="76D60008" w14:textId="77777777" w:rsidR="00B4626C" w:rsidRPr="00B4626C" w:rsidRDefault="00B4626C" w:rsidP="001C31BB"/>
    <w:p w14:paraId="606CD759" w14:textId="77777777" w:rsidR="00D839CC" w:rsidRDefault="00D839CC" w:rsidP="00D839CC">
      <w:pPr>
        <w:keepNext/>
        <w:ind w:firstLine="480"/>
      </w:pPr>
      <w:r>
        <w:rPr>
          <w:noProof/>
        </w:rPr>
        <w:lastRenderedPageBreak/>
        <w:drawing>
          <wp:inline distT="0" distB="0" distL="0" distR="0" wp14:anchorId="77EBC996" wp14:editId="32190420">
            <wp:extent cx="4696469" cy="4401879"/>
            <wp:effectExtent l="0" t="0" r="889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06554" cy="4411331"/>
                    </a:xfrm>
                    <a:prstGeom prst="rect">
                      <a:avLst/>
                    </a:prstGeom>
                  </pic:spPr>
                </pic:pic>
              </a:graphicData>
            </a:graphic>
          </wp:inline>
        </w:drawing>
      </w:r>
    </w:p>
    <w:p w14:paraId="4A8E580F" w14:textId="646BC309" w:rsidR="00D839CC" w:rsidRDefault="00D839CC" w:rsidP="00D839CC">
      <w:pPr>
        <w:pStyle w:val="ad"/>
        <w:jc w:val="center"/>
      </w:pPr>
      <w:r>
        <w:t xml:space="preserve">Figure </w:t>
      </w:r>
      <w:r w:rsidR="008D1AC6">
        <w:rPr>
          <w:noProof/>
        </w:rPr>
        <w:fldChar w:fldCharType="begin"/>
      </w:r>
      <w:r w:rsidR="008D1AC6">
        <w:rPr>
          <w:noProof/>
        </w:rPr>
        <w:instrText xml:space="preserve"> STYLEREF 3 \s </w:instrText>
      </w:r>
      <w:r w:rsidR="008D1AC6">
        <w:rPr>
          <w:noProof/>
        </w:rPr>
        <w:fldChar w:fldCharType="separate"/>
      </w:r>
      <w:r w:rsidR="006F7FCC">
        <w:rPr>
          <w:noProof/>
        </w:rPr>
        <w:t>2-2</w:t>
      </w:r>
      <w:r w:rsidR="008D1AC6">
        <w:rPr>
          <w:noProof/>
        </w:rPr>
        <w:fldChar w:fldCharType="end"/>
      </w:r>
      <w:r w:rsidR="006F7FCC">
        <w:noBreakHyphen/>
      </w:r>
      <w:r w:rsidR="008D1AC6">
        <w:rPr>
          <w:noProof/>
        </w:rPr>
        <w:fldChar w:fldCharType="begin"/>
      </w:r>
      <w:r w:rsidR="008D1AC6">
        <w:rPr>
          <w:noProof/>
        </w:rPr>
        <w:instrText xml:space="preserve"> SEQ Figure \* ARABIC \s 3 </w:instrText>
      </w:r>
      <w:r w:rsidR="008D1AC6">
        <w:rPr>
          <w:noProof/>
        </w:rPr>
        <w:fldChar w:fldCharType="separate"/>
      </w:r>
      <w:r w:rsidR="006F7FCC">
        <w:rPr>
          <w:noProof/>
        </w:rPr>
        <w:t>4</w:t>
      </w:r>
      <w:r w:rsidR="008D1AC6">
        <w:rPr>
          <w:noProof/>
        </w:rPr>
        <w:fldChar w:fldCharType="end"/>
      </w:r>
      <w:r>
        <w:t xml:space="preserve"> Keep user state with cookies</w:t>
      </w:r>
    </w:p>
    <w:p w14:paraId="4E1BDA37" w14:textId="03DAB652" w:rsidR="00292A4C" w:rsidRDefault="00292A4C" w:rsidP="001C31BB"/>
    <w:p w14:paraId="3238F656" w14:textId="77777777" w:rsidR="00D839CC" w:rsidRDefault="00D839CC" w:rsidP="00D839CC">
      <w:pPr>
        <w:ind w:firstLine="480"/>
      </w:pPr>
      <w:r>
        <w:t>To satisfy client request without involving origin server, which sometimes gives tremendous load</w:t>
      </w:r>
      <w:r w:rsidR="00744AB6">
        <w:t>s</w:t>
      </w:r>
      <w:r>
        <w:t xml:space="preserve"> to origin server, Web caches is a network entity that satisfies HTTP</w:t>
      </w:r>
    </w:p>
    <w:p w14:paraId="4E4F1516" w14:textId="1599B838" w:rsidR="00D839CC" w:rsidRDefault="00D839CC" w:rsidP="00D839CC">
      <w:r>
        <w:t>requests on the behalf of an origin Web server</w:t>
      </w:r>
      <w:r>
        <w:rPr>
          <w:rFonts w:hint="eastAsia"/>
        </w:rPr>
        <w:t>.</w:t>
      </w:r>
      <w:r>
        <w:t xml:space="preserve"> A Web cache—also called a proxy server—has its own disk storage and keeps copies of recently requested objects in this storage.</w:t>
      </w:r>
      <w:r w:rsidRPr="00E54293">
        <w:t xml:space="preserve"> </w:t>
      </w:r>
      <w:r>
        <w:t>A</w:t>
      </w:r>
      <w:r w:rsidRPr="00E54293">
        <w:t xml:space="preserve"> cache is both a server and a client at the same time</w:t>
      </w:r>
      <w:r>
        <w:t xml:space="preserve">. </w:t>
      </w:r>
      <w:r w:rsidRPr="00E54293">
        <w:t>Typically a Web cache is purchased and installed by an ISP.</w:t>
      </w:r>
      <w:r w:rsidR="001E635C">
        <w:t xml:space="preserve"> </w:t>
      </w:r>
    </w:p>
    <w:p w14:paraId="508A5B6B" w14:textId="77777777" w:rsidR="006F7FCC" w:rsidRDefault="00A865A2" w:rsidP="001C31BB">
      <w:pPr>
        <w:keepNext/>
        <w:jc w:val="center"/>
      </w:pPr>
      <w:r>
        <w:rPr>
          <w:noProof/>
        </w:rPr>
        <w:drawing>
          <wp:inline distT="0" distB="0" distL="0" distR="0" wp14:anchorId="067DB737" wp14:editId="1FEA7F91">
            <wp:extent cx="2686050" cy="1962150"/>
            <wp:effectExtent l="0" t="0" r="0"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86050" cy="1962150"/>
                    </a:xfrm>
                    <a:prstGeom prst="rect">
                      <a:avLst/>
                    </a:prstGeom>
                  </pic:spPr>
                </pic:pic>
              </a:graphicData>
            </a:graphic>
          </wp:inline>
        </w:drawing>
      </w:r>
    </w:p>
    <w:p w14:paraId="3BE1B735" w14:textId="05FFBCA9" w:rsidR="00A865A2" w:rsidRDefault="006F7FCC" w:rsidP="001C31BB">
      <w:pPr>
        <w:pStyle w:val="ad"/>
        <w:jc w:val="center"/>
      </w:pPr>
      <w:r>
        <w:t xml:space="preserve">Figure </w:t>
      </w:r>
      <w:r w:rsidR="008D1AC6">
        <w:rPr>
          <w:noProof/>
        </w:rPr>
        <w:fldChar w:fldCharType="begin"/>
      </w:r>
      <w:r w:rsidR="008D1AC6">
        <w:rPr>
          <w:noProof/>
        </w:rPr>
        <w:instrText xml:space="preserve"> STYLEREF 3 \s </w:instrText>
      </w:r>
      <w:r w:rsidR="008D1AC6">
        <w:rPr>
          <w:noProof/>
        </w:rPr>
        <w:fldChar w:fldCharType="separate"/>
      </w:r>
      <w:r>
        <w:rPr>
          <w:noProof/>
        </w:rPr>
        <w:t>2-2</w:t>
      </w:r>
      <w:r w:rsidR="008D1AC6">
        <w:rPr>
          <w:noProof/>
        </w:rPr>
        <w:fldChar w:fldCharType="end"/>
      </w:r>
      <w:r>
        <w:noBreakHyphen/>
      </w:r>
      <w:r w:rsidR="008D1AC6">
        <w:rPr>
          <w:noProof/>
        </w:rPr>
        <w:fldChar w:fldCharType="begin"/>
      </w:r>
      <w:r w:rsidR="008D1AC6">
        <w:rPr>
          <w:noProof/>
        </w:rPr>
        <w:instrText xml:space="preserve"> SEQ Figure \* ARABIC \s 3 </w:instrText>
      </w:r>
      <w:r w:rsidR="008D1AC6">
        <w:rPr>
          <w:noProof/>
        </w:rPr>
        <w:fldChar w:fldCharType="separate"/>
      </w:r>
      <w:r>
        <w:rPr>
          <w:noProof/>
        </w:rPr>
        <w:t>5</w:t>
      </w:r>
      <w:r w:rsidR="008D1AC6">
        <w:rPr>
          <w:noProof/>
        </w:rPr>
        <w:fldChar w:fldCharType="end"/>
      </w:r>
      <w:r>
        <w:t xml:space="preserve"> A Web proxy</w:t>
      </w:r>
      <w:r>
        <w:rPr>
          <w:noProof/>
        </w:rPr>
        <w:t xml:space="preserve"> server</w:t>
      </w:r>
    </w:p>
    <w:p w14:paraId="4AE8D0A5" w14:textId="77777777" w:rsidR="00D839CC" w:rsidRDefault="00D839CC" w:rsidP="00D839CC">
      <w:pPr>
        <w:ind w:firstLine="480"/>
      </w:pPr>
      <w:r>
        <w:lastRenderedPageBreak/>
        <w:t>Web caching has seen deployment in the Internet for two reasons. First, a Web</w:t>
      </w:r>
    </w:p>
    <w:p w14:paraId="60993A1B" w14:textId="77777777" w:rsidR="00D839CC" w:rsidRDefault="00D839CC" w:rsidP="00D839CC">
      <w:r>
        <w:t>cache can substantially reduce the response time for a client request. Second, Web caches can substantially reduce traffic on</w:t>
      </w:r>
      <w:r w:rsidRPr="00E54293">
        <w:t xml:space="preserve"> </w:t>
      </w:r>
      <w:r>
        <w:t>an institution’s access link to the Internet, thereby improving performance for all applications.</w:t>
      </w:r>
    </w:p>
    <w:p w14:paraId="5D7C88F9" w14:textId="77777777" w:rsidR="002B3802" w:rsidRDefault="002B3802" w:rsidP="00D839CC"/>
    <w:p w14:paraId="71571AC9" w14:textId="77777777" w:rsidR="00D839CC" w:rsidRDefault="00D839CC" w:rsidP="00D839CC">
      <w:pPr>
        <w:pStyle w:val="3"/>
      </w:pPr>
      <w:bookmarkStart w:id="33" w:name="_Toc50621725"/>
      <w:r>
        <w:t>FTP</w:t>
      </w:r>
      <w:bookmarkEnd w:id="33"/>
    </w:p>
    <w:p w14:paraId="5143A3BA" w14:textId="77777777" w:rsidR="00A641A0" w:rsidRDefault="00D839CC" w:rsidP="00D839CC">
      <w:r>
        <w:tab/>
        <w:t>FTP,</w:t>
      </w:r>
      <w:r w:rsidRPr="00627500">
        <w:t xml:space="preserve"> the</w:t>
      </w:r>
      <w:r w:rsidRPr="001C31BB">
        <w:rPr>
          <w:b/>
        </w:rPr>
        <w:t xml:space="preserve"> file transfer protocol</w:t>
      </w:r>
      <w:r>
        <w:t>, is defined in [RFC 959]. This application support clients to transfer file to/from remote host. Client contact FTP server at port 21, sending message over control connection such as obtaining authorization with username and password, commands for browsing directory. Once the server receives a command from a client, it opens a data connection on port 20</w:t>
      </w:r>
      <w:r w:rsidR="00A865A2">
        <w:t xml:space="preserve"> to a port that is available for user</w:t>
      </w:r>
      <w:r>
        <w:t>, transferring one file per one connection.</w:t>
      </w:r>
    </w:p>
    <w:p w14:paraId="6F43DDB1" w14:textId="77777777" w:rsidR="00751E39" w:rsidRDefault="00A641A0" w:rsidP="001C31BB">
      <w:pPr>
        <w:keepNext/>
        <w:jc w:val="center"/>
      </w:pPr>
      <w:r w:rsidRPr="00A641A0">
        <w:rPr>
          <w:noProof/>
        </w:rPr>
        <w:drawing>
          <wp:inline distT="0" distB="0" distL="0" distR="0" wp14:anchorId="52E3B4FB" wp14:editId="2A081197">
            <wp:extent cx="3381375" cy="3021893"/>
            <wp:effectExtent l="0" t="0" r="0" b="7620"/>
            <wp:docPr id="131" name="圖片 131" descr="主動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主動模式"/>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98819" cy="3037483"/>
                    </a:xfrm>
                    <a:prstGeom prst="rect">
                      <a:avLst/>
                    </a:prstGeom>
                    <a:noFill/>
                    <a:ln>
                      <a:noFill/>
                    </a:ln>
                  </pic:spPr>
                </pic:pic>
              </a:graphicData>
            </a:graphic>
          </wp:inline>
        </w:drawing>
      </w:r>
    </w:p>
    <w:p w14:paraId="35AB9053" w14:textId="6FFA8E91" w:rsidR="00D839CC" w:rsidRDefault="00751E39" w:rsidP="001C31BB">
      <w:pPr>
        <w:pStyle w:val="ad"/>
        <w:jc w:val="center"/>
      </w:pPr>
      <w:r>
        <w:t xml:space="preserve">Figure </w:t>
      </w:r>
      <w:r w:rsidR="008D1AC6">
        <w:rPr>
          <w:noProof/>
        </w:rPr>
        <w:fldChar w:fldCharType="begin"/>
      </w:r>
      <w:r w:rsidR="008D1AC6">
        <w:rPr>
          <w:noProof/>
        </w:rPr>
        <w:instrText xml:space="preserve"> STYLEREF 3 \s </w:instrText>
      </w:r>
      <w:r w:rsidR="008D1AC6">
        <w:rPr>
          <w:noProof/>
        </w:rPr>
        <w:fldChar w:fldCharType="separate"/>
      </w:r>
      <w:r w:rsidR="006F7FCC">
        <w:rPr>
          <w:noProof/>
        </w:rPr>
        <w:t>2-3</w:t>
      </w:r>
      <w:r w:rsidR="008D1AC6">
        <w:rPr>
          <w:noProof/>
        </w:rPr>
        <w:fldChar w:fldCharType="end"/>
      </w:r>
      <w:r w:rsidR="006F7FCC">
        <w:noBreakHyphen/>
      </w:r>
      <w:r w:rsidR="008D1AC6">
        <w:rPr>
          <w:noProof/>
        </w:rPr>
        <w:fldChar w:fldCharType="begin"/>
      </w:r>
      <w:r w:rsidR="008D1AC6">
        <w:rPr>
          <w:noProof/>
        </w:rPr>
        <w:instrText xml:space="preserve"> SEQ Figure \* ARABIC \s 3 </w:instrText>
      </w:r>
      <w:r w:rsidR="008D1AC6">
        <w:rPr>
          <w:noProof/>
        </w:rPr>
        <w:fldChar w:fldCharType="separate"/>
      </w:r>
      <w:r w:rsidR="006F7FCC">
        <w:rPr>
          <w:noProof/>
        </w:rPr>
        <w:t>1</w:t>
      </w:r>
      <w:r w:rsidR="008D1AC6">
        <w:rPr>
          <w:noProof/>
        </w:rPr>
        <w:fldChar w:fldCharType="end"/>
      </w:r>
      <w:r>
        <w:t xml:space="preserve"> FTP Active mode</w:t>
      </w:r>
    </w:p>
    <w:p w14:paraId="33008E87" w14:textId="4631091C" w:rsidR="00A641A0" w:rsidRDefault="00A641A0" w:rsidP="001C31BB">
      <w:pPr>
        <w:jc w:val="center"/>
      </w:pPr>
    </w:p>
    <w:p w14:paraId="28F64FF4" w14:textId="011FA31E" w:rsidR="00A641A0" w:rsidRDefault="00A641A0">
      <w:r>
        <w:tab/>
        <w:t xml:space="preserve">There are two different modes in FTP: active mode or </w:t>
      </w:r>
      <w:r>
        <w:rPr>
          <w:rFonts w:hint="eastAsia"/>
        </w:rPr>
        <w:t>passive mode.</w:t>
      </w:r>
      <w:r>
        <w:t xml:space="preserve"> The difference between two is the direction that arrow 3 and 4 in the Figure.</w:t>
      </w:r>
    </w:p>
    <w:p w14:paraId="11CC8B02" w14:textId="77777777" w:rsidR="00D839CC" w:rsidRDefault="00D839CC" w:rsidP="00D839CC">
      <w:r>
        <w:tab/>
        <w:t xml:space="preserve">Sample commands over control channel are sent as ASCII text, e.g., USER, PASS, LIST, RETR, </w:t>
      </w:r>
      <w:r>
        <w:rPr>
          <w:rFonts w:hint="eastAsia"/>
        </w:rPr>
        <w:t xml:space="preserve">STOR. </w:t>
      </w:r>
      <w:r w:rsidRPr="003D4B91">
        <w:t>Similarly</w:t>
      </w:r>
      <w:r>
        <w:t>, FTP servers return the status or phrase code for different command results.</w:t>
      </w:r>
      <w:r>
        <w:tab/>
      </w:r>
    </w:p>
    <w:p w14:paraId="6EFD90CF" w14:textId="77777777" w:rsidR="00744AB6" w:rsidRDefault="00744AB6" w:rsidP="00D839CC"/>
    <w:p w14:paraId="10A9412D" w14:textId="77777777" w:rsidR="00D839CC" w:rsidRDefault="00D839CC" w:rsidP="00D839CC">
      <w:pPr>
        <w:pStyle w:val="3"/>
      </w:pPr>
      <w:bookmarkStart w:id="34" w:name="_Toc50621726"/>
      <w:r>
        <w:lastRenderedPageBreak/>
        <w:t>SMTP, POP3, IMAP</w:t>
      </w:r>
      <w:bookmarkEnd w:id="34"/>
    </w:p>
    <w:p w14:paraId="48360515" w14:textId="77777777" w:rsidR="00D839CC" w:rsidRDefault="00D839CC" w:rsidP="00D839CC">
      <w:r>
        <w:tab/>
        <w:t xml:space="preserve">There are three major components of a mail system: user agents, mail servers and </w:t>
      </w:r>
      <w:r w:rsidRPr="009E126E">
        <w:rPr>
          <w:b/>
        </w:rPr>
        <w:t>simple mail transfer protocol (SMTP)</w:t>
      </w:r>
      <w:r>
        <w:t xml:space="preserve">. User agents are also known as mail reader, composing, editing and reading mail messages that stored on the mail server. Mail servers </w:t>
      </w:r>
      <w:r w:rsidRPr="003D4B91">
        <w:t xml:space="preserve">can </w:t>
      </w:r>
      <w:r>
        <w:t>be bro</w:t>
      </w:r>
      <w:r w:rsidRPr="003D4B91">
        <w:t>k</w:t>
      </w:r>
      <w:r>
        <w:t>e</w:t>
      </w:r>
      <w:r w:rsidRPr="003D4B91">
        <w:t xml:space="preserve"> down into two categories</w:t>
      </w:r>
      <w:r>
        <w:t xml:space="preserve"> by the direction of mail messages: </w:t>
      </w:r>
      <w:r w:rsidRPr="001C31BB">
        <w:rPr>
          <w:b/>
        </w:rPr>
        <w:t>mailbox</w:t>
      </w:r>
      <w:r>
        <w:t xml:space="preserve"> or </w:t>
      </w:r>
      <w:r w:rsidRPr="001C31BB">
        <w:rPr>
          <w:b/>
        </w:rPr>
        <w:t>message queue</w:t>
      </w:r>
      <w:r>
        <w:t>. Mailbox contains incoming messages for the users as message queue holds outgoing messages and attempts to transfer them later.</w:t>
      </w:r>
    </w:p>
    <w:p w14:paraId="5B6DD723" w14:textId="77777777" w:rsidR="00D839CC" w:rsidRDefault="00D839CC" w:rsidP="00D839CC">
      <w:r>
        <w:tab/>
        <w:t xml:space="preserve">As with most application-layer protocols, SMTP has two sides: a client side, which executes on the sender’s mail server, and a server side, which executes on the recipient’s mail server. It uses TCP to reliably transfer message from client to server at port 25. </w:t>
      </w:r>
    </w:p>
    <w:p w14:paraId="1FE331C2" w14:textId="77777777" w:rsidR="00D839CC" w:rsidRPr="003D4B91" w:rsidRDefault="00D839CC" w:rsidP="00D839CC">
      <w:r>
        <w:tab/>
        <w:t xml:space="preserve">As SMTP, defined in RFC 5321, is much older than HTTP, its </w:t>
      </w:r>
      <w:r w:rsidRPr="00C35E4D">
        <w:t>archaic</w:t>
      </w:r>
      <w:r w:rsidR="00744AB6">
        <w:t xml:space="preserve"> characteristics restrict</w:t>
      </w:r>
      <w:r>
        <w:t xml:space="preserve"> all mail messages to simple 7-bit ASCII. As</w:t>
      </w:r>
      <w:r w:rsidR="00744AB6">
        <w:t xml:space="preserve"> a</w:t>
      </w:r>
      <w:r>
        <w:t xml:space="preserve"> result, it requires binary multimedia data to be encoded to ASCII before being sent over SMTP and be decoded back to binary after SMTP transport.</w:t>
      </w:r>
    </w:p>
    <w:p w14:paraId="69F8A35C" w14:textId="77777777" w:rsidR="00D839CC" w:rsidRDefault="00D839CC" w:rsidP="00D839CC">
      <w:pPr>
        <w:ind w:firstLine="480"/>
      </w:pPr>
    </w:p>
    <w:p w14:paraId="029FEFFF" w14:textId="77777777" w:rsidR="00D839CC" w:rsidRDefault="00D839CC" w:rsidP="00D839CC">
      <w:pPr>
        <w:keepNext/>
      </w:pPr>
      <w:r w:rsidRPr="00C35E4D">
        <w:rPr>
          <w:noProof/>
        </w:rPr>
        <w:drawing>
          <wp:inline distT="0" distB="0" distL="0" distR="0" wp14:anchorId="6C3CB1F6" wp14:editId="6F84277F">
            <wp:extent cx="5276850" cy="3705598"/>
            <wp:effectExtent l="0" t="0" r="0" b="9525"/>
            <wp:docPr id="14" name="圖片 14" descr="https://computernetworkingsimplified.files.wordpress.com/2014/02/sm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omputernetworkingsimplified.files.wordpress.com/2014/02/smtp.jpg"/>
                    <pic:cNvPicPr>
                      <a:picLocks noChangeAspect="1" noChangeArrowheads="1"/>
                    </pic:cNvPicPr>
                  </pic:nvPicPr>
                  <pic:blipFill rotWithShape="1">
                    <a:blip r:embed="rId27">
                      <a:extLst>
                        <a:ext uri="{28A0092B-C50C-407E-A947-70E740481C1C}">
                          <a14:useLocalDpi xmlns:a14="http://schemas.microsoft.com/office/drawing/2010/main" val="0"/>
                        </a:ext>
                      </a:extLst>
                    </a:blip>
                    <a:srcRect t="17209" r="17098"/>
                    <a:stretch/>
                  </pic:blipFill>
                  <pic:spPr bwMode="auto">
                    <a:xfrm>
                      <a:off x="0" y="0"/>
                      <a:ext cx="5301068" cy="3722605"/>
                    </a:xfrm>
                    <a:prstGeom prst="rect">
                      <a:avLst/>
                    </a:prstGeom>
                    <a:noFill/>
                    <a:ln>
                      <a:noFill/>
                    </a:ln>
                    <a:extLst>
                      <a:ext uri="{53640926-AAD7-44D8-BBD7-CCE9431645EC}">
                        <a14:shadowObscured xmlns:a14="http://schemas.microsoft.com/office/drawing/2010/main"/>
                      </a:ext>
                    </a:extLst>
                  </pic:spPr>
                </pic:pic>
              </a:graphicData>
            </a:graphic>
          </wp:inline>
        </w:drawing>
      </w:r>
    </w:p>
    <w:p w14:paraId="4CC6A882" w14:textId="01D00032" w:rsidR="00D839CC" w:rsidRDefault="00D839CC" w:rsidP="00D839CC">
      <w:pPr>
        <w:pStyle w:val="ad"/>
        <w:jc w:val="center"/>
      </w:pPr>
      <w:bookmarkStart w:id="35" w:name="_Ref49350560"/>
      <w:r>
        <w:t xml:space="preserve">Figure </w:t>
      </w:r>
      <w:r w:rsidR="008D1AC6">
        <w:rPr>
          <w:noProof/>
        </w:rPr>
        <w:fldChar w:fldCharType="begin"/>
      </w:r>
      <w:r w:rsidR="008D1AC6">
        <w:rPr>
          <w:noProof/>
        </w:rPr>
        <w:instrText xml:space="preserve"> STYLEREF 3 \s </w:instrText>
      </w:r>
      <w:r w:rsidR="008D1AC6">
        <w:rPr>
          <w:noProof/>
        </w:rPr>
        <w:fldChar w:fldCharType="separate"/>
      </w:r>
      <w:r w:rsidR="006F7FCC">
        <w:rPr>
          <w:noProof/>
        </w:rPr>
        <w:t>2-4</w:t>
      </w:r>
      <w:r w:rsidR="008D1AC6">
        <w:rPr>
          <w:noProof/>
        </w:rPr>
        <w:fldChar w:fldCharType="end"/>
      </w:r>
      <w:r w:rsidR="006F7FCC">
        <w:noBreakHyphen/>
      </w:r>
      <w:r w:rsidR="008D1AC6">
        <w:rPr>
          <w:noProof/>
        </w:rPr>
        <w:fldChar w:fldCharType="begin"/>
      </w:r>
      <w:r w:rsidR="008D1AC6">
        <w:rPr>
          <w:noProof/>
        </w:rPr>
        <w:instrText xml:space="preserve"> SEQ Figure \* ARABIC \s 3 </w:instrText>
      </w:r>
      <w:r w:rsidR="008D1AC6">
        <w:rPr>
          <w:noProof/>
        </w:rPr>
        <w:fldChar w:fldCharType="separate"/>
      </w:r>
      <w:r w:rsidR="006F7FCC">
        <w:rPr>
          <w:noProof/>
        </w:rPr>
        <w:t>1</w:t>
      </w:r>
      <w:r w:rsidR="008D1AC6">
        <w:rPr>
          <w:noProof/>
        </w:rPr>
        <w:fldChar w:fldCharType="end"/>
      </w:r>
      <w:bookmarkEnd w:id="35"/>
      <w:r>
        <w:t xml:space="preserve"> Sample SMTP interactions</w:t>
      </w:r>
    </w:p>
    <w:p w14:paraId="7C3B56C5" w14:textId="77777777" w:rsidR="00D839CC" w:rsidRDefault="00D839CC" w:rsidP="00D839CC"/>
    <w:p w14:paraId="0B7CC8B8" w14:textId="77777777" w:rsidR="00D839CC" w:rsidRDefault="00D839CC" w:rsidP="00D839CC">
      <w:pPr>
        <w:ind w:firstLine="480"/>
      </w:pPr>
      <w:r>
        <w:lastRenderedPageBreak/>
        <w:t>We defined the message format in [RFC 822]. Message header includes multiple envelope information, and message body only takes ASCII characters data.</w:t>
      </w:r>
    </w:p>
    <w:p w14:paraId="4D2CE5C7" w14:textId="77777777" w:rsidR="00D839CC" w:rsidRDefault="00D839CC" w:rsidP="00D839CC">
      <w:pPr>
        <w:ind w:firstLine="480"/>
      </w:pPr>
      <w:r>
        <w:t xml:space="preserve">There is an extension to SMTP that called </w:t>
      </w:r>
      <w:r w:rsidRPr="009E126E">
        <w:rPr>
          <w:b/>
        </w:rPr>
        <w:t xml:space="preserve">Multipurpose Internet Mail </w:t>
      </w:r>
      <w:r w:rsidR="002C5698">
        <w:rPr>
          <w:b/>
        </w:rPr>
        <w:t>E</w:t>
      </w:r>
      <w:r w:rsidRPr="009E126E">
        <w:rPr>
          <w:b/>
        </w:rPr>
        <w:t>xtensions (MIME)</w:t>
      </w:r>
      <w:r>
        <w:t>. Defined in [RFC 2045] and [RFC 2056], these additional lines in MIME content type can be added into the message header to declare more data in the messages, including text, image, audio, video, etc.</w:t>
      </w:r>
    </w:p>
    <w:p w14:paraId="4E77E034" w14:textId="77777777" w:rsidR="00586C28" w:rsidRDefault="00D839CC" w:rsidP="00D839CC">
      <w:r>
        <w:tab/>
        <w:t xml:space="preserve">Once SMTP delivers the message from sender to receiver, the message is placed in recipient’s mailbox. As SMTP is a push operation, recipient has to find other methods to transfer the mail from mailbox to one’s own PC. It can be completed </w:t>
      </w:r>
      <w:r w:rsidRPr="009E126E">
        <w:t xml:space="preserve">by introducing </w:t>
      </w:r>
      <w:r>
        <w:t xml:space="preserve">mail access protocols, including </w:t>
      </w:r>
      <w:r w:rsidRPr="009E126E">
        <w:rPr>
          <w:b/>
        </w:rPr>
        <w:t>Post Office</w:t>
      </w:r>
      <w:r w:rsidR="002B1093">
        <w:rPr>
          <w:b/>
        </w:rPr>
        <w:t xml:space="preserve"> </w:t>
      </w:r>
      <w:r w:rsidRPr="009E126E">
        <w:rPr>
          <w:b/>
        </w:rPr>
        <w:t>Protocol—Version 3 (POP3)</w:t>
      </w:r>
      <w:r>
        <w:t xml:space="preserve">, </w:t>
      </w:r>
      <w:r w:rsidRPr="009E126E">
        <w:rPr>
          <w:b/>
        </w:rPr>
        <w:t>Internet Mail Access Protocol (IMAP)</w:t>
      </w:r>
      <w:r>
        <w:t>, and HTTP.</w:t>
      </w:r>
      <w:r>
        <w:cr/>
      </w:r>
      <w:r>
        <w:tab/>
      </w:r>
    </w:p>
    <w:p w14:paraId="67E10DB8" w14:textId="77777777" w:rsidR="00744AB6" w:rsidRDefault="00744AB6" w:rsidP="00744AB6">
      <w:pPr>
        <w:keepNext/>
        <w:jc w:val="center"/>
      </w:pPr>
      <w:r>
        <w:rPr>
          <w:noProof/>
        </w:rPr>
        <w:drawing>
          <wp:inline distT="0" distB="0" distL="0" distR="0" wp14:anchorId="3BEC1A2A" wp14:editId="6BB48DCE">
            <wp:extent cx="5095875" cy="1228725"/>
            <wp:effectExtent l="0" t="0" r="9525"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95875" cy="1228725"/>
                    </a:xfrm>
                    <a:prstGeom prst="rect">
                      <a:avLst/>
                    </a:prstGeom>
                  </pic:spPr>
                </pic:pic>
              </a:graphicData>
            </a:graphic>
          </wp:inline>
        </w:drawing>
      </w:r>
    </w:p>
    <w:p w14:paraId="3FD83C16" w14:textId="2A071544" w:rsidR="00744AB6" w:rsidRDefault="00744AB6" w:rsidP="00744AB6">
      <w:pPr>
        <w:pStyle w:val="ad"/>
        <w:jc w:val="center"/>
      </w:pPr>
      <w:r>
        <w:t xml:space="preserve">Figure </w:t>
      </w:r>
      <w:r w:rsidR="008D1AC6">
        <w:rPr>
          <w:noProof/>
        </w:rPr>
        <w:fldChar w:fldCharType="begin"/>
      </w:r>
      <w:r w:rsidR="008D1AC6">
        <w:rPr>
          <w:noProof/>
        </w:rPr>
        <w:instrText xml:space="preserve"> STYLEREF 3 \s </w:instrText>
      </w:r>
      <w:r w:rsidR="008D1AC6">
        <w:rPr>
          <w:noProof/>
        </w:rPr>
        <w:fldChar w:fldCharType="separate"/>
      </w:r>
      <w:r w:rsidR="006F7FCC">
        <w:rPr>
          <w:noProof/>
        </w:rPr>
        <w:t>2-4</w:t>
      </w:r>
      <w:r w:rsidR="008D1AC6">
        <w:rPr>
          <w:noProof/>
        </w:rPr>
        <w:fldChar w:fldCharType="end"/>
      </w:r>
      <w:r w:rsidR="006F7FCC">
        <w:noBreakHyphen/>
      </w:r>
      <w:r w:rsidR="008D1AC6">
        <w:rPr>
          <w:noProof/>
        </w:rPr>
        <w:fldChar w:fldCharType="begin"/>
      </w:r>
      <w:r w:rsidR="008D1AC6">
        <w:rPr>
          <w:noProof/>
        </w:rPr>
        <w:instrText xml:space="preserve"> SEQ Figure \* ARABIC \s 3 </w:instrText>
      </w:r>
      <w:r w:rsidR="008D1AC6">
        <w:rPr>
          <w:noProof/>
        </w:rPr>
        <w:fldChar w:fldCharType="separate"/>
      </w:r>
      <w:r w:rsidR="006F7FCC">
        <w:rPr>
          <w:noProof/>
        </w:rPr>
        <w:t>2</w:t>
      </w:r>
      <w:r w:rsidR="008D1AC6">
        <w:rPr>
          <w:noProof/>
        </w:rPr>
        <w:fldChar w:fldCharType="end"/>
      </w:r>
      <w:r>
        <w:t xml:space="preserve"> </w:t>
      </w:r>
      <w:r w:rsidRPr="00C27E0F">
        <w:t>E-mail protocols and their communicating entities</w:t>
      </w:r>
    </w:p>
    <w:p w14:paraId="20EA7F2C" w14:textId="77777777" w:rsidR="00751E39" w:rsidRPr="001C31BB" w:rsidRDefault="00751E39" w:rsidP="001C31BB"/>
    <w:p w14:paraId="6585F593" w14:textId="77777777" w:rsidR="00D839CC" w:rsidRDefault="00D839CC" w:rsidP="00586C28">
      <w:pPr>
        <w:ind w:firstLine="480"/>
      </w:pPr>
      <w:r>
        <w:t xml:space="preserve">Let’s start at POP3. POP3 is an extremely simple mail access protocol, defined in [RFC 1939]. POP3 begins when the user agent opens a TCP connection to the mail server on port 110. With the TCP connection established, POP3 progresses through three phases: </w:t>
      </w:r>
      <w:r w:rsidRPr="002B1093">
        <w:rPr>
          <w:i/>
        </w:rPr>
        <w:t>authorization</w:t>
      </w:r>
      <w:r>
        <w:t>,</w:t>
      </w:r>
      <w:r w:rsidRPr="002B1093">
        <w:rPr>
          <w:i/>
        </w:rPr>
        <w:t xml:space="preserve"> transaction</w:t>
      </w:r>
      <w:r>
        <w:t>, and</w:t>
      </w:r>
      <w:r w:rsidRPr="002B1093">
        <w:rPr>
          <w:i/>
        </w:rPr>
        <w:t xml:space="preserve"> update</w:t>
      </w:r>
      <w:r>
        <w:t>.</w:t>
      </w:r>
    </w:p>
    <w:p w14:paraId="5F2B0395" w14:textId="77777777" w:rsidR="00D839CC" w:rsidRDefault="00D839CC" w:rsidP="00D839CC">
      <w:pPr>
        <w:ind w:firstLine="480"/>
      </w:pPr>
      <w:r>
        <w:t>During the first phase, the user agent sends a username and a password</w:t>
      </w:r>
      <w:r>
        <w:rPr>
          <w:rFonts w:hint="eastAsia"/>
        </w:rPr>
        <w:t xml:space="preserve"> </w:t>
      </w:r>
      <w:r>
        <w:t>to authenticate the user. During the second phase, transaction, the user agent retrieves messages, obtains mail statistics, and mark the messages for deletion. The third phase,</w:t>
      </w:r>
      <w:r>
        <w:rPr>
          <w:rFonts w:hint="eastAsia"/>
        </w:rPr>
        <w:t xml:space="preserve"> </w:t>
      </w:r>
      <w:r>
        <w:t>update, occurs after ending the POP3 session; at this time, the mail server deletes the messages that were marked for deletion.</w:t>
      </w:r>
    </w:p>
    <w:p w14:paraId="10355CA6" w14:textId="77777777" w:rsidR="00D839CC" w:rsidRDefault="00D839CC" w:rsidP="00D839CC">
      <w:r>
        <w:tab/>
        <w:t>A problem with this download-and-delete mode is that the recipient may want to access his mail messages from multiple machines.</w:t>
      </w:r>
      <w:r w:rsidRPr="00167823">
        <w:t xml:space="preserve"> </w:t>
      </w:r>
      <w:r>
        <w:t>W</w:t>
      </w:r>
      <w:r w:rsidRPr="00167823">
        <w:t>hen you retrieve new messages from a POP3 email account, the messages are deleted from the POP3 mail server and then saved on the computer that you are using. Because the message is no longer on the POP3 mail server, you can’t see it when you connect from another computer.</w:t>
      </w:r>
    </w:p>
    <w:p w14:paraId="6A3006E5" w14:textId="77777777" w:rsidR="00586C28" w:rsidRDefault="00D839CC" w:rsidP="00D839CC">
      <w:r>
        <w:tab/>
      </w:r>
    </w:p>
    <w:p w14:paraId="4F85810B" w14:textId="77777777" w:rsidR="00D839CC" w:rsidRDefault="00D839CC" w:rsidP="00586C28">
      <w:pPr>
        <w:ind w:firstLine="480"/>
      </w:pPr>
      <w:r>
        <w:t>To solve this and other problems, the IMAP protocol, defined in [RFC 3501],</w:t>
      </w:r>
    </w:p>
    <w:p w14:paraId="4FB45484" w14:textId="77777777" w:rsidR="00D839CC" w:rsidRDefault="00D839CC" w:rsidP="00D839CC">
      <w:r>
        <w:t>was invented. The IMAP protocol provides commands to allow users to</w:t>
      </w:r>
      <w:r>
        <w:rPr>
          <w:rFonts w:hint="eastAsia"/>
        </w:rPr>
        <w:t xml:space="preserve"> </w:t>
      </w:r>
      <w:r>
        <w:t xml:space="preserve">create </w:t>
      </w:r>
      <w:r>
        <w:lastRenderedPageBreak/>
        <w:t xml:space="preserve">folders, move messages </w:t>
      </w:r>
      <w:r>
        <w:rPr>
          <w:rFonts w:hint="eastAsia"/>
        </w:rPr>
        <w:t xml:space="preserve">and </w:t>
      </w:r>
      <w:r>
        <w:t xml:space="preserve">search messages by keyword. </w:t>
      </w:r>
      <w:r>
        <w:rPr>
          <w:rFonts w:hint="eastAsia"/>
        </w:rPr>
        <w:t>I</w:t>
      </w:r>
      <w:r>
        <w:t>t also has commands to obtain components of messages with a low</w:t>
      </w:r>
      <w:r w:rsidR="002C5698">
        <w:t>-</w:t>
      </w:r>
      <w:r>
        <w:t>bandwidth connection.</w:t>
      </w:r>
    </w:p>
    <w:p w14:paraId="541B3DC5" w14:textId="77777777" w:rsidR="00744AB6" w:rsidRDefault="00744AB6" w:rsidP="00D839CC"/>
    <w:p w14:paraId="341D8509" w14:textId="77777777" w:rsidR="00D839CC" w:rsidRDefault="00D839CC" w:rsidP="00D839CC">
      <w:pPr>
        <w:pStyle w:val="3"/>
      </w:pPr>
      <w:bookmarkStart w:id="36" w:name="_Toc50621727"/>
      <w:r>
        <w:t>DNS</w:t>
      </w:r>
      <w:bookmarkEnd w:id="36"/>
    </w:p>
    <w:p w14:paraId="6B857545" w14:textId="77777777" w:rsidR="00D839CC" w:rsidRDefault="00D839CC" w:rsidP="00D839CC">
      <w:r>
        <w:tab/>
      </w:r>
      <w:r w:rsidRPr="001C31BB">
        <w:rPr>
          <w:b/>
        </w:rPr>
        <w:t>Domain name system (DNS)</w:t>
      </w:r>
      <w:r>
        <w:t xml:space="preserve"> is a distributed database implemented in hierarchy of many name servers. It not only prevents the risk of single point failure but easily maintain. It is an application-layer protocol that allow hosts, routers, name servers to communicate to resolve names. There are several services provided by DNS: hostname to IP translation, host aliasing, mail server aliasing and load distribution.</w:t>
      </w:r>
    </w:p>
    <w:p w14:paraId="79F0D172" w14:textId="77777777" w:rsidR="00D839CC" w:rsidRDefault="00D839CC" w:rsidP="00D839CC">
      <w:r>
        <w:tab/>
        <w:t>In order to deal with the issue of scale, the DNS uses a large number of servers,</w:t>
      </w:r>
    </w:p>
    <w:p w14:paraId="26A00C82" w14:textId="77777777" w:rsidR="00D839CC" w:rsidRDefault="00D839CC" w:rsidP="00D839CC">
      <w:r>
        <w:t>organized in a hierarchical fashion and distributed around the world. There are</w:t>
      </w:r>
    </w:p>
    <w:p w14:paraId="650CA812" w14:textId="77777777" w:rsidR="00D839CC" w:rsidRPr="001C31BB" w:rsidRDefault="00D839CC" w:rsidP="00D839CC">
      <w:pPr>
        <w:rPr>
          <w:i/>
        </w:rPr>
      </w:pPr>
      <w:r>
        <w:t>three classes of DNS servers—</w:t>
      </w:r>
      <w:r w:rsidRPr="001C31BB">
        <w:rPr>
          <w:i/>
        </w:rPr>
        <w:t>root DNS servers, top-level domain (TLD) DNS</w:t>
      </w:r>
    </w:p>
    <w:p w14:paraId="3198BA5E" w14:textId="174A86BC" w:rsidR="00D839CC" w:rsidRDefault="00D839CC" w:rsidP="00D839CC">
      <w:r w:rsidRPr="001C31BB">
        <w:rPr>
          <w:i/>
        </w:rPr>
        <w:t>servers, and authoritative DNS servers</w:t>
      </w:r>
      <w:r>
        <w:t xml:space="preserve">— as shown in </w:t>
      </w:r>
      <w:r w:rsidR="002B1093">
        <w:fldChar w:fldCharType="begin"/>
      </w:r>
      <w:r w:rsidR="002B1093">
        <w:instrText xml:space="preserve"> REF _Ref49355375 \h </w:instrText>
      </w:r>
      <w:r w:rsidR="002B1093">
        <w:fldChar w:fldCharType="separate"/>
      </w:r>
      <w:r w:rsidR="002B1093">
        <w:t xml:space="preserve">Figure </w:t>
      </w:r>
      <w:r w:rsidR="002B1093">
        <w:rPr>
          <w:noProof/>
        </w:rPr>
        <w:t>2-5</w:t>
      </w:r>
      <w:r w:rsidR="002B1093">
        <w:noBreakHyphen/>
      </w:r>
      <w:r w:rsidR="002B1093">
        <w:rPr>
          <w:noProof/>
        </w:rPr>
        <w:t>1</w:t>
      </w:r>
      <w:r w:rsidR="002B1093">
        <w:fldChar w:fldCharType="end"/>
      </w:r>
      <w:r>
        <w:t>.</w:t>
      </w:r>
      <w:r w:rsidR="003B6711">
        <w:t xml:space="preserve"> </w:t>
      </w:r>
    </w:p>
    <w:p w14:paraId="4B327D57" w14:textId="77777777" w:rsidR="00D839CC" w:rsidRDefault="00D839CC" w:rsidP="00D839CC">
      <w:pPr>
        <w:keepNext/>
        <w:jc w:val="center"/>
      </w:pPr>
      <w:r>
        <w:rPr>
          <w:noProof/>
        </w:rPr>
        <w:drawing>
          <wp:inline distT="0" distB="0" distL="0" distR="0" wp14:anchorId="08B0FBCB" wp14:editId="08B85A37">
            <wp:extent cx="4438650" cy="173355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38650" cy="1733550"/>
                    </a:xfrm>
                    <a:prstGeom prst="rect">
                      <a:avLst/>
                    </a:prstGeom>
                  </pic:spPr>
                </pic:pic>
              </a:graphicData>
            </a:graphic>
          </wp:inline>
        </w:drawing>
      </w:r>
    </w:p>
    <w:p w14:paraId="6AFF6099" w14:textId="43D79990" w:rsidR="00D839CC" w:rsidRDefault="00D839CC" w:rsidP="00D839CC">
      <w:pPr>
        <w:pStyle w:val="ad"/>
        <w:jc w:val="center"/>
      </w:pPr>
      <w:bookmarkStart w:id="37" w:name="_Ref49355375"/>
      <w:r>
        <w:t xml:space="preserve">Figure </w:t>
      </w:r>
      <w:r w:rsidR="008D1AC6">
        <w:rPr>
          <w:noProof/>
        </w:rPr>
        <w:fldChar w:fldCharType="begin"/>
      </w:r>
      <w:r w:rsidR="008D1AC6">
        <w:rPr>
          <w:noProof/>
        </w:rPr>
        <w:instrText xml:space="preserve"> STYLEREF 3 \s </w:instrText>
      </w:r>
      <w:r w:rsidR="008D1AC6">
        <w:rPr>
          <w:noProof/>
        </w:rPr>
        <w:fldChar w:fldCharType="separate"/>
      </w:r>
      <w:r w:rsidR="006F7FCC">
        <w:rPr>
          <w:noProof/>
        </w:rPr>
        <w:t>2-5</w:t>
      </w:r>
      <w:r w:rsidR="008D1AC6">
        <w:rPr>
          <w:noProof/>
        </w:rPr>
        <w:fldChar w:fldCharType="end"/>
      </w:r>
      <w:r w:rsidR="006F7FCC">
        <w:noBreakHyphen/>
      </w:r>
      <w:r w:rsidR="008D1AC6">
        <w:rPr>
          <w:noProof/>
        </w:rPr>
        <w:fldChar w:fldCharType="begin"/>
      </w:r>
      <w:r w:rsidR="008D1AC6">
        <w:rPr>
          <w:noProof/>
        </w:rPr>
        <w:instrText xml:space="preserve"> SEQ Figure \* ARABIC \s 3 </w:instrText>
      </w:r>
      <w:r w:rsidR="008D1AC6">
        <w:rPr>
          <w:noProof/>
        </w:rPr>
        <w:fldChar w:fldCharType="separate"/>
      </w:r>
      <w:r w:rsidR="006F7FCC">
        <w:rPr>
          <w:noProof/>
        </w:rPr>
        <w:t>1</w:t>
      </w:r>
      <w:r w:rsidR="008D1AC6">
        <w:rPr>
          <w:noProof/>
        </w:rPr>
        <w:fldChar w:fldCharType="end"/>
      </w:r>
      <w:bookmarkEnd w:id="37"/>
      <w:r>
        <w:t xml:space="preserve"> </w:t>
      </w:r>
      <w:r w:rsidRPr="00CB0A4D">
        <w:t>Portion of the hierarchy of DNS servers</w:t>
      </w:r>
    </w:p>
    <w:p w14:paraId="13CBA159" w14:textId="77777777" w:rsidR="00947F50" w:rsidRPr="001C31BB" w:rsidRDefault="00947F50" w:rsidP="001C31BB"/>
    <w:p w14:paraId="05F97E45" w14:textId="0E41D1EC" w:rsidR="00947F50" w:rsidRDefault="003B6711" w:rsidP="001C31BB">
      <w:pPr>
        <w:ind w:firstLine="480"/>
      </w:pPr>
      <w:r w:rsidRPr="003B6711">
        <w:t>Ful</w:t>
      </w:r>
      <w:r>
        <w:t>ly Qualified Domain Name (FQDN</w:t>
      </w:r>
      <w:r w:rsidRPr="003B6711">
        <w:t>)</w:t>
      </w:r>
      <w:r>
        <w:t xml:space="preserve">—also called as </w:t>
      </w:r>
      <w:r w:rsidRPr="003B6711">
        <w:t>absolute domain name</w:t>
      </w:r>
      <w:r>
        <w:t>—</w:t>
      </w:r>
      <w:r w:rsidRPr="003B6711">
        <w:t>is a domain name that specifies its exact location in the tree hiera</w:t>
      </w:r>
      <w:r>
        <w:t xml:space="preserve">rchy of the </w:t>
      </w:r>
      <w:r w:rsidRPr="003B6711">
        <w:t>DNS</w:t>
      </w:r>
      <w:r>
        <w:t>.</w:t>
      </w:r>
      <w:r w:rsidR="00947F50">
        <w:rPr>
          <w:rFonts w:hint="eastAsia"/>
        </w:rPr>
        <w:t xml:space="preserve"> </w:t>
      </w:r>
      <w:r w:rsidR="00947F50">
        <w:t xml:space="preserve">By using </w:t>
      </w:r>
      <w:r w:rsidR="00947F50">
        <w:rPr>
          <w:rFonts w:hint="eastAsia"/>
        </w:rPr>
        <w:t xml:space="preserve">FQDN, </w:t>
      </w:r>
      <w:r w:rsidR="00947F50">
        <w:t>we can identify a host’s position from Root of the DNS namespace.</w:t>
      </w:r>
      <w:r w:rsidR="007B74C8">
        <w:t xml:space="preserve"> Differenced from</w:t>
      </w:r>
      <w:r w:rsidR="007B74C8" w:rsidRPr="007B74C8">
        <w:t xml:space="preserve"> </w:t>
      </w:r>
      <w:r w:rsidR="007B74C8">
        <w:t xml:space="preserve">FQDN, </w:t>
      </w:r>
      <w:r w:rsidR="007B74C8" w:rsidRPr="007B74C8">
        <w:t>Partially Qualified Domain Name (PQDN) starts with a host name, but it may not reach up to the root.</w:t>
      </w:r>
    </w:p>
    <w:p w14:paraId="587877FA" w14:textId="77777777" w:rsidR="003F6EDD" w:rsidRDefault="00947F50" w:rsidP="001C31BB">
      <w:pPr>
        <w:keepNext/>
        <w:ind w:firstLine="480"/>
        <w:jc w:val="center"/>
      </w:pPr>
      <w:r>
        <w:rPr>
          <w:noProof/>
        </w:rPr>
        <w:drawing>
          <wp:inline distT="0" distB="0" distL="0" distR="0" wp14:anchorId="1D1F48F9" wp14:editId="54C8F4A7">
            <wp:extent cx="2800350" cy="944210"/>
            <wp:effectExtent l="0" t="0" r="0" b="889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 Diagram.png"/>
                    <pic:cNvPicPr/>
                  </pic:nvPicPr>
                  <pic:blipFill>
                    <a:blip r:embed="rId30">
                      <a:extLst>
                        <a:ext uri="{28A0092B-C50C-407E-A947-70E740481C1C}">
                          <a14:useLocalDpi xmlns:a14="http://schemas.microsoft.com/office/drawing/2010/main" val="0"/>
                        </a:ext>
                      </a:extLst>
                    </a:blip>
                    <a:stretch>
                      <a:fillRect/>
                    </a:stretch>
                  </pic:blipFill>
                  <pic:spPr>
                    <a:xfrm>
                      <a:off x="0" y="0"/>
                      <a:ext cx="2826798" cy="953128"/>
                    </a:xfrm>
                    <a:prstGeom prst="rect">
                      <a:avLst/>
                    </a:prstGeom>
                  </pic:spPr>
                </pic:pic>
              </a:graphicData>
            </a:graphic>
          </wp:inline>
        </w:drawing>
      </w:r>
    </w:p>
    <w:p w14:paraId="5480003A" w14:textId="236ACF38" w:rsidR="003B6711" w:rsidRDefault="003F6EDD" w:rsidP="001C31BB">
      <w:pPr>
        <w:pStyle w:val="ad"/>
        <w:jc w:val="center"/>
      </w:pPr>
      <w:r>
        <w:t xml:space="preserve">Figure </w:t>
      </w:r>
      <w:r w:rsidR="008D1AC6">
        <w:rPr>
          <w:noProof/>
        </w:rPr>
        <w:fldChar w:fldCharType="begin"/>
      </w:r>
      <w:r w:rsidR="008D1AC6">
        <w:rPr>
          <w:noProof/>
        </w:rPr>
        <w:instrText xml:space="preserve"> STYLEREF 3 \s </w:instrText>
      </w:r>
      <w:r w:rsidR="008D1AC6">
        <w:rPr>
          <w:noProof/>
        </w:rPr>
        <w:fldChar w:fldCharType="separate"/>
      </w:r>
      <w:r w:rsidR="006F7FCC">
        <w:rPr>
          <w:noProof/>
        </w:rPr>
        <w:t>2-5</w:t>
      </w:r>
      <w:r w:rsidR="008D1AC6">
        <w:rPr>
          <w:noProof/>
        </w:rPr>
        <w:fldChar w:fldCharType="end"/>
      </w:r>
      <w:r w:rsidR="006F7FCC">
        <w:noBreakHyphen/>
      </w:r>
      <w:r w:rsidR="008D1AC6">
        <w:rPr>
          <w:noProof/>
        </w:rPr>
        <w:fldChar w:fldCharType="begin"/>
      </w:r>
      <w:r w:rsidR="008D1AC6">
        <w:rPr>
          <w:noProof/>
        </w:rPr>
        <w:instrText xml:space="preserve"> SEQ Figure \* ARABIC \s 3 </w:instrText>
      </w:r>
      <w:r w:rsidR="008D1AC6">
        <w:rPr>
          <w:noProof/>
        </w:rPr>
        <w:fldChar w:fldCharType="separate"/>
      </w:r>
      <w:r w:rsidR="006F7FCC">
        <w:rPr>
          <w:noProof/>
        </w:rPr>
        <w:t>2</w:t>
      </w:r>
      <w:r w:rsidR="008D1AC6">
        <w:rPr>
          <w:noProof/>
        </w:rPr>
        <w:fldChar w:fldCharType="end"/>
      </w:r>
      <w:r>
        <w:t xml:space="preserve"> A Fully Qualified Domain Name</w:t>
      </w:r>
    </w:p>
    <w:p w14:paraId="3C5E96CA" w14:textId="77777777" w:rsidR="00947F50" w:rsidRPr="00EE3FE0" w:rsidRDefault="00947F50" w:rsidP="001C31BB">
      <w:pPr>
        <w:ind w:firstLine="480"/>
        <w:jc w:val="center"/>
      </w:pPr>
    </w:p>
    <w:p w14:paraId="76C3010B" w14:textId="77777777" w:rsidR="00D839CC" w:rsidRDefault="00D839CC" w:rsidP="00D839CC">
      <w:r>
        <w:tab/>
        <w:t xml:space="preserve">Another important server is called local name server, which is not strictly belong </w:t>
      </w:r>
      <w:r>
        <w:lastRenderedPageBreak/>
        <w:t>to hierarchy. Each ISP has one of it. When a DNS query was made, query is sent to its local DNS server as a proxy server.</w:t>
      </w:r>
    </w:p>
    <w:p w14:paraId="320BF03E" w14:textId="77777777" w:rsidR="00586C28" w:rsidRDefault="00D839CC" w:rsidP="00D839CC">
      <w:r>
        <w:tab/>
      </w:r>
    </w:p>
    <w:p w14:paraId="0F0C4E12" w14:textId="77777777" w:rsidR="00D839CC" w:rsidRDefault="00D839CC" w:rsidP="00586C28">
      <w:pPr>
        <w:ind w:firstLine="480"/>
      </w:pPr>
      <w:r>
        <w:t xml:space="preserve">Query searching has two types of its behaviors: </w:t>
      </w:r>
      <w:commentRangeStart w:id="38"/>
      <w:r w:rsidRPr="001C31BB">
        <w:rPr>
          <w:b/>
        </w:rPr>
        <w:t>iterative</w:t>
      </w:r>
      <w:commentRangeEnd w:id="38"/>
      <w:r w:rsidR="00856B3A">
        <w:rPr>
          <w:rStyle w:val="af3"/>
        </w:rPr>
        <w:commentReference w:id="38"/>
      </w:r>
      <w:r>
        <w:t xml:space="preserve"> or </w:t>
      </w:r>
      <w:r w:rsidRPr="001C31BB">
        <w:rPr>
          <w:b/>
        </w:rPr>
        <w:t>recursive</w:t>
      </w:r>
      <w:r>
        <w:t>. Iterative queries contact servers and wait for replies with name of server; Recursive queries put burden of name resolution on contacted name servers.</w:t>
      </w:r>
    </w:p>
    <w:p w14:paraId="661BD052" w14:textId="77777777" w:rsidR="00D839CC" w:rsidRDefault="00D839CC" w:rsidP="00D839CC">
      <w:r>
        <w:tab/>
        <w:t xml:space="preserve">Once name server learns mapping, </w:t>
      </w:r>
      <w:r w:rsidRPr="000F4204">
        <w:t>it can cache the mapping in its local memory</w:t>
      </w:r>
      <w:r>
        <w:t>. DNS caches improve the delay performance and to reduce the number of DNS messages ricocheting around the Internet.</w:t>
      </w:r>
    </w:p>
    <w:p w14:paraId="5413B414" w14:textId="77777777" w:rsidR="00586C28" w:rsidRDefault="00586C28" w:rsidP="00D839CC">
      <w:r>
        <w:tab/>
      </w:r>
    </w:p>
    <w:p w14:paraId="12F03863" w14:textId="77777777" w:rsidR="00586C28" w:rsidRDefault="00586C28" w:rsidP="00586C28">
      <w:r>
        <w:tab/>
        <w:t>The DNS servers that together implement the DNS distributed database store</w:t>
      </w:r>
    </w:p>
    <w:p w14:paraId="24AFEEA1" w14:textId="77777777" w:rsidR="0027594B" w:rsidRDefault="00586C28" w:rsidP="0027594B">
      <w:r w:rsidRPr="0027594B">
        <w:rPr>
          <w:b/>
        </w:rPr>
        <w:t>resource records</w:t>
      </w:r>
      <w:r>
        <w:t xml:space="preserve"> </w:t>
      </w:r>
      <w:r w:rsidRPr="0027594B">
        <w:rPr>
          <w:b/>
        </w:rPr>
        <w:t>(RRs)</w:t>
      </w:r>
      <w:r>
        <w:t>, including RRs that provide hostname-to-IP address mappings</w:t>
      </w:r>
      <w:r w:rsidR="0027594B">
        <w:t>.</w:t>
      </w:r>
      <w:r w:rsidR="0027594B" w:rsidRPr="0027594B">
        <w:t xml:space="preserve"> </w:t>
      </w:r>
      <w:r w:rsidR="0027594B">
        <w:t>A resource record is a four-tuple that contains the following fields:</w:t>
      </w:r>
    </w:p>
    <w:p w14:paraId="0C6266F7" w14:textId="77777777" w:rsidR="0027594B" w:rsidRPr="0027594B" w:rsidRDefault="0027594B" w:rsidP="00515EE8">
      <w:pPr>
        <w:ind w:left="480" w:firstLine="480"/>
        <w:rPr>
          <w:i/>
        </w:rPr>
      </w:pPr>
      <w:r w:rsidRPr="0027594B">
        <w:rPr>
          <w:i/>
        </w:rPr>
        <w:t>(Name, Value, Type, TTL)</w:t>
      </w:r>
    </w:p>
    <w:p w14:paraId="3614C85B" w14:textId="77777777" w:rsidR="0027594B" w:rsidRDefault="0027594B" w:rsidP="003724F5">
      <w:pPr>
        <w:ind w:firstLine="480"/>
      </w:pPr>
      <w:r>
        <w:t>T</w:t>
      </w:r>
      <w:r>
        <w:rPr>
          <w:rFonts w:hint="eastAsia"/>
        </w:rPr>
        <w:t xml:space="preserve">he name field and the value field are decided by the type field. </w:t>
      </w:r>
      <w:r>
        <w:t>There are</w:t>
      </w:r>
      <w:r w:rsidR="003724F5">
        <w:t xml:space="preserve"> 4 kinds of records type: A, NS, CNAME and MX. A type A record is to map hostname into IP address; NS records tell how to obtain the IP addresses</w:t>
      </w:r>
      <w:r w:rsidR="003724F5">
        <w:rPr>
          <w:rFonts w:hint="eastAsia"/>
        </w:rPr>
        <w:t xml:space="preserve"> </w:t>
      </w:r>
      <w:r w:rsidR="003724F5">
        <w:t>from name servers for hosts in the domain; CNAMEs record</w:t>
      </w:r>
      <w:r w:rsidR="003724F5" w:rsidRPr="003724F5">
        <w:t xml:space="preserve"> provide querying hosts the canonical name for a hostname</w:t>
      </w:r>
      <w:r w:rsidR="003724F5">
        <w:t xml:space="preserve">; </w:t>
      </w:r>
      <w:r w:rsidR="003724F5" w:rsidRPr="003724F5">
        <w:t>MX records allow the hostnames of mail servers to have simple aliases</w:t>
      </w:r>
      <w:r w:rsidR="003724F5">
        <w:t>.</w:t>
      </w:r>
    </w:p>
    <w:p w14:paraId="56570E7E" w14:textId="77777777" w:rsidR="00D839CC" w:rsidRDefault="003724F5" w:rsidP="0027594B">
      <w:pPr>
        <w:ind w:firstLine="480"/>
      </w:pPr>
      <w:r>
        <w:t xml:space="preserve">The TTL field is used for DNS cache. </w:t>
      </w:r>
      <w:r w:rsidR="00B7389C" w:rsidRPr="00B7389C">
        <w:t>Time to Live</w:t>
      </w:r>
      <w:r w:rsidR="00B7389C">
        <w:t xml:space="preserve"> (</w:t>
      </w:r>
      <w:r w:rsidR="0027594B">
        <w:t>TTL</w:t>
      </w:r>
      <w:r w:rsidR="00B7389C">
        <w:t>)</w:t>
      </w:r>
      <w:r w:rsidR="0027594B">
        <w:t xml:space="preserve"> is the time to live of the resource record; it determines when a resource should be removed from a cache. </w:t>
      </w:r>
    </w:p>
    <w:p w14:paraId="03FAAFD2" w14:textId="77777777" w:rsidR="00AF6184" w:rsidRDefault="00AF6184" w:rsidP="0027594B">
      <w:pPr>
        <w:ind w:firstLine="480"/>
      </w:pPr>
    </w:p>
    <w:p w14:paraId="064795E4" w14:textId="0D19C055" w:rsidR="00B46BF7" w:rsidRPr="00B46BF7" w:rsidRDefault="00B46BF7" w:rsidP="00B46BF7">
      <w:pPr>
        <w:widowControl/>
        <w:pBdr>
          <w:top w:val="single" w:sz="6" w:space="6" w:color="CCCCCC"/>
          <w:left w:val="single" w:sz="6" w:space="6" w:color="CCCCCC"/>
          <w:bottom w:val="single" w:sz="6" w:space="6" w:color="CCCCCC"/>
          <w:right w:val="single" w:sz="6" w:space="6"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細明體" w:hAnsi="Courier New" w:cs="Courier New"/>
          <w:color w:val="000000"/>
          <w:kern w:val="0"/>
          <w:sz w:val="18"/>
          <w:szCs w:val="24"/>
        </w:rPr>
      </w:pPr>
      <w:r w:rsidRPr="00B46BF7">
        <w:rPr>
          <w:rFonts w:ascii="Courier New" w:eastAsia="細明體" w:hAnsi="Courier New" w:cs="Courier New"/>
          <w:color w:val="000000"/>
          <w:kern w:val="0"/>
          <w:sz w:val="18"/>
          <w:szCs w:val="24"/>
        </w:rPr>
        <w:t xml:space="preserve">$TTL 3600       </w:t>
      </w:r>
      <w:r w:rsidR="00D20514">
        <w:rPr>
          <w:rFonts w:ascii="Courier New" w:eastAsia="細明體" w:hAnsi="Courier New" w:cs="Courier New"/>
          <w:color w:val="000000"/>
          <w:kern w:val="0"/>
          <w:sz w:val="18"/>
          <w:szCs w:val="24"/>
        </w:rPr>
        <w:t xml:space="preserve">   </w:t>
      </w:r>
      <w:r w:rsidRPr="00B46BF7">
        <w:rPr>
          <w:rFonts w:ascii="Courier New" w:eastAsia="細明體" w:hAnsi="Courier New" w:cs="Courier New"/>
          <w:color w:val="000000"/>
          <w:kern w:val="0"/>
          <w:sz w:val="18"/>
          <w:szCs w:val="24"/>
        </w:rPr>
        <w:t>; 1 hour</w:t>
      </w:r>
    </w:p>
    <w:p w14:paraId="034E0933" w14:textId="255B857A" w:rsidR="00B46BF7" w:rsidRPr="00B46BF7" w:rsidRDefault="00B46BF7" w:rsidP="00B46BF7">
      <w:pPr>
        <w:widowControl/>
        <w:pBdr>
          <w:top w:val="single" w:sz="6" w:space="6" w:color="CCCCCC"/>
          <w:left w:val="single" w:sz="6" w:space="6" w:color="CCCCCC"/>
          <w:bottom w:val="single" w:sz="6" w:space="6" w:color="CCCCCC"/>
          <w:right w:val="single" w:sz="6" w:space="6"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細明體" w:hAnsi="Courier New" w:cs="Courier New"/>
          <w:color w:val="000000"/>
          <w:kern w:val="0"/>
          <w:sz w:val="18"/>
          <w:szCs w:val="24"/>
        </w:rPr>
      </w:pPr>
      <w:r w:rsidRPr="00B46BF7">
        <w:rPr>
          <w:rFonts w:ascii="Courier New" w:eastAsia="細明體" w:hAnsi="Courier New" w:cs="Courier New"/>
          <w:color w:val="000000"/>
          <w:kern w:val="0"/>
          <w:sz w:val="18"/>
          <w:szCs w:val="24"/>
        </w:rPr>
        <w:t>example.org</w:t>
      </w:r>
      <w:r w:rsidR="000F69A4">
        <w:rPr>
          <w:rFonts w:ascii="Courier New" w:eastAsia="細明體" w:hAnsi="Courier New" w:cs="Courier New"/>
          <w:color w:val="000000"/>
          <w:kern w:val="0"/>
          <w:sz w:val="18"/>
          <w:szCs w:val="24"/>
        </w:rPr>
        <w:t>.</w:t>
      </w:r>
      <w:r w:rsidRPr="00B46BF7">
        <w:rPr>
          <w:rFonts w:ascii="Courier New" w:eastAsia="細明體" w:hAnsi="Courier New" w:cs="Courier New"/>
          <w:color w:val="000000"/>
          <w:kern w:val="0"/>
          <w:sz w:val="18"/>
          <w:szCs w:val="24"/>
        </w:rPr>
        <w:t xml:space="preserve">    </w:t>
      </w:r>
      <w:r>
        <w:rPr>
          <w:rFonts w:ascii="Courier New" w:eastAsia="細明體" w:hAnsi="Courier New" w:cs="Courier New"/>
          <w:color w:val="000000"/>
          <w:kern w:val="0"/>
          <w:sz w:val="18"/>
          <w:szCs w:val="24"/>
        </w:rPr>
        <w:t xml:space="preserve"> </w:t>
      </w:r>
      <w:r w:rsidR="00D20514">
        <w:rPr>
          <w:rFonts w:ascii="Courier New" w:eastAsia="細明體" w:hAnsi="Courier New" w:cs="Courier New"/>
          <w:color w:val="000000"/>
          <w:kern w:val="0"/>
          <w:sz w:val="18"/>
          <w:szCs w:val="24"/>
        </w:rPr>
        <w:t xml:space="preserve"> </w:t>
      </w:r>
      <w:r w:rsidRPr="00B46BF7">
        <w:rPr>
          <w:rFonts w:ascii="Courier New" w:eastAsia="細明體" w:hAnsi="Courier New" w:cs="Courier New"/>
          <w:color w:val="000000"/>
          <w:kern w:val="0"/>
          <w:sz w:val="18"/>
          <w:szCs w:val="24"/>
        </w:rPr>
        <w:t>IN SOA</w:t>
      </w:r>
      <w:r w:rsidR="00D20514">
        <w:rPr>
          <w:rFonts w:ascii="Courier New" w:eastAsia="細明體" w:hAnsi="Courier New" w:cs="Courier New"/>
          <w:color w:val="000000"/>
          <w:kern w:val="0"/>
          <w:sz w:val="18"/>
          <w:szCs w:val="24"/>
        </w:rPr>
        <w:t xml:space="preserve"> </w:t>
      </w:r>
      <w:r w:rsidRPr="00B46BF7">
        <w:rPr>
          <w:rFonts w:ascii="Courier New" w:eastAsia="細明體" w:hAnsi="Courier New" w:cs="Courier New"/>
          <w:color w:val="000000"/>
          <w:kern w:val="0"/>
          <w:sz w:val="18"/>
          <w:szCs w:val="24"/>
        </w:rPr>
        <w:t xml:space="preserve">   ns1.example.org. admin.example.org. (</w:t>
      </w:r>
    </w:p>
    <w:p w14:paraId="63C393EF" w14:textId="1D6A488A" w:rsidR="00B46BF7" w:rsidRPr="00B46BF7" w:rsidRDefault="00B46BF7" w:rsidP="00B46BF7">
      <w:pPr>
        <w:widowControl/>
        <w:pBdr>
          <w:top w:val="single" w:sz="6" w:space="6" w:color="CCCCCC"/>
          <w:left w:val="single" w:sz="6" w:space="6" w:color="CCCCCC"/>
          <w:bottom w:val="single" w:sz="6" w:space="6" w:color="CCCCCC"/>
          <w:right w:val="single" w:sz="6" w:space="6"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細明體" w:hAnsi="Courier New" w:cs="Courier New"/>
          <w:color w:val="000000"/>
          <w:kern w:val="0"/>
          <w:sz w:val="18"/>
          <w:szCs w:val="24"/>
        </w:rPr>
      </w:pPr>
      <w:r w:rsidRPr="00B46BF7">
        <w:rPr>
          <w:rFonts w:ascii="Courier New" w:eastAsia="細明體" w:hAnsi="Courier New" w:cs="Courier New"/>
          <w:color w:val="000000"/>
          <w:kern w:val="0"/>
          <w:sz w:val="18"/>
          <w:szCs w:val="24"/>
        </w:rPr>
        <w:t xml:space="preserve">                           </w:t>
      </w:r>
      <w:r>
        <w:rPr>
          <w:rFonts w:ascii="Courier New" w:eastAsia="細明體" w:hAnsi="Courier New" w:cs="Courier New"/>
          <w:color w:val="000000"/>
          <w:kern w:val="0"/>
          <w:sz w:val="18"/>
          <w:szCs w:val="24"/>
        </w:rPr>
        <w:t xml:space="preserve">     </w:t>
      </w:r>
      <w:r w:rsidRPr="00B46BF7">
        <w:rPr>
          <w:rFonts w:ascii="Courier New" w:eastAsia="細明體" w:hAnsi="Courier New" w:cs="Courier New"/>
          <w:color w:val="000000"/>
          <w:kern w:val="0"/>
          <w:sz w:val="18"/>
          <w:szCs w:val="24"/>
        </w:rPr>
        <w:t xml:space="preserve">     2006051501     ; Serial</w:t>
      </w:r>
    </w:p>
    <w:p w14:paraId="610F30AF" w14:textId="690863D3" w:rsidR="00B46BF7" w:rsidRPr="00B46BF7" w:rsidRDefault="00B46BF7" w:rsidP="00B46BF7">
      <w:pPr>
        <w:widowControl/>
        <w:pBdr>
          <w:top w:val="single" w:sz="6" w:space="6" w:color="CCCCCC"/>
          <w:left w:val="single" w:sz="6" w:space="6" w:color="CCCCCC"/>
          <w:bottom w:val="single" w:sz="6" w:space="6" w:color="CCCCCC"/>
          <w:right w:val="single" w:sz="6" w:space="6"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細明體" w:hAnsi="Courier New" w:cs="Courier New"/>
          <w:color w:val="000000"/>
          <w:kern w:val="0"/>
          <w:sz w:val="18"/>
          <w:szCs w:val="24"/>
        </w:rPr>
      </w:pPr>
      <w:r w:rsidRPr="00B46BF7">
        <w:rPr>
          <w:rFonts w:ascii="Courier New" w:eastAsia="細明體" w:hAnsi="Courier New" w:cs="Courier New"/>
          <w:color w:val="000000"/>
          <w:kern w:val="0"/>
          <w:sz w:val="18"/>
          <w:szCs w:val="24"/>
        </w:rPr>
        <w:t xml:space="preserve">                                </w:t>
      </w:r>
      <w:r>
        <w:rPr>
          <w:rFonts w:ascii="Courier New" w:eastAsia="細明體" w:hAnsi="Courier New" w:cs="Courier New"/>
          <w:color w:val="000000"/>
          <w:kern w:val="0"/>
          <w:sz w:val="18"/>
          <w:szCs w:val="24"/>
        </w:rPr>
        <w:t xml:space="preserve">     </w:t>
      </w:r>
      <w:r w:rsidRPr="00B46BF7">
        <w:rPr>
          <w:rFonts w:ascii="Courier New" w:eastAsia="細明體" w:hAnsi="Courier New" w:cs="Courier New"/>
          <w:color w:val="000000"/>
          <w:kern w:val="0"/>
          <w:sz w:val="18"/>
          <w:szCs w:val="24"/>
        </w:rPr>
        <w:t>10800           ; Refresh</w:t>
      </w:r>
    </w:p>
    <w:p w14:paraId="1ECB99E5" w14:textId="01EA8AC5" w:rsidR="00B46BF7" w:rsidRPr="00B46BF7" w:rsidRDefault="00B46BF7" w:rsidP="00B46BF7">
      <w:pPr>
        <w:widowControl/>
        <w:pBdr>
          <w:top w:val="single" w:sz="6" w:space="6" w:color="CCCCCC"/>
          <w:left w:val="single" w:sz="6" w:space="6" w:color="CCCCCC"/>
          <w:bottom w:val="single" w:sz="6" w:space="6" w:color="CCCCCC"/>
          <w:right w:val="single" w:sz="6" w:space="6"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細明體" w:hAnsi="Courier New" w:cs="Courier New"/>
          <w:color w:val="000000"/>
          <w:kern w:val="0"/>
          <w:sz w:val="18"/>
          <w:szCs w:val="24"/>
        </w:rPr>
      </w:pPr>
      <w:r w:rsidRPr="00B46BF7">
        <w:rPr>
          <w:rFonts w:ascii="Courier New" w:eastAsia="細明體" w:hAnsi="Courier New" w:cs="Courier New"/>
          <w:color w:val="000000"/>
          <w:kern w:val="0"/>
          <w:sz w:val="18"/>
          <w:szCs w:val="24"/>
        </w:rPr>
        <w:t xml:space="preserve">                                </w:t>
      </w:r>
      <w:r>
        <w:rPr>
          <w:rFonts w:ascii="Courier New" w:eastAsia="細明體" w:hAnsi="Courier New" w:cs="Courier New"/>
          <w:color w:val="000000"/>
          <w:kern w:val="0"/>
          <w:sz w:val="18"/>
          <w:szCs w:val="24"/>
        </w:rPr>
        <w:t xml:space="preserve">     </w:t>
      </w:r>
      <w:r w:rsidRPr="00B46BF7">
        <w:rPr>
          <w:rFonts w:ascii="Courier New" w:eastAsia="細明體" w:hAnsi="Courier New" w:cs="Courier New"/>
          <w:color w:val="000000"/>
          <w:kern w:val="0"/>
          <w:sz w:val="18"/>
          <w:szCs w:val="24"/>
        </w:rPr>
        <w:t>3600            ; Retry</w:t>
      </w:r>
    </w:p>
    <w:p w14:paraId="03DBA463" w14:textId="1DDA5760" w:rsidR="00B46BF7" w:rsidRPr="00B46BF7" w:rsidRDefault="00B46BF7" w:rsidP="00B46BF7">
      <w:pPr>
        <w:widowControl/>
        <w:pBdr>
          <w:top w:val="single" w:sz="6" w:space="6" w:color="CCCCCC"/>
          <w:left w:val="single" w:sz="6" w:space="6" w:color="CCCCCC"/>
          <w:bottom w:val="single" w:sz="6" w:space="6" w:color="CCCCCC"/>
          <w:right w:val="single" w:sz="6" w:space="6"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細明體" w:hAnsi="Courier New" w:cs="Courier New"/>
          <w:color w:val="000000"/>
          <w:kern w:val="0"/>
          <w:sz w:val="18"/>
          <w:szCs w:val="24"/>
        </w:rPr>
      </w:pPr>
      <w:r w:rsidRPr="00B46BF7">
        <w:rPr>
          <w:rFonts w:ascii="Courier New" w:eastAsia="細明體" w:hAnsi="Courier New" w:cs="Courier New"/>
          <w:color w:val="000000"/>
          <w:kern w:val="0"/>
          <w:sz w:val="18"/>
          <w:szCs w:val="24"/>
        </w:rPr>
        <w:t xml:space="preserve">                                </w:t>
      </w:r>
      <w:r>
        <w:rPr>
          <w:rFonts w:ascii="Courier New" w:eastAsia="細明體" w:hAnsi="Courier New" w:cs="Courier New"/>
          <w:color w:val="000000"/>
          <w:kern w:val="0"/>
          <w:sz w:val="18"/>
          <w:szCs w:val="24"/>
        </w:rPr>
        <w:t xml:space="preserve">     </w:t>
      </w:r>
      <w:r w:rsidRPr="00B46BF7">
        <w:rPr>
          <w:rFonts w:ascii="Courier New" w:eastAsia="細明體" w:hAnsi="Courier New" w:cs="Courier New"/>
          <w:color w:val="000000"/>
          <w:kern w:val="0"/>
          <w:sz w:val="18"/>
          <w:szCs w:val="24"/>
        </w:rPr>
        <w:t>604800          ; Expire</w:t>
      </w:r>
    </w:p>
    <w:p w14:paraId="1C3E144D" w14:textId="5C56AD01" w:rsidR="00B46BF7" w:rsidRPr="00B46BF7" w:rsidRDefault="00B46BF7" w:rsidP="00B46BF7">
      <w:pPr>
        <w:widowControl/>
        <w:pBdr>
          <w:top w:val="single" w:sz="6" w:space="6" w:color="CCCCCC"/>
          <w:left w:val="single" w:sz="6" w:space="6" w:color="CCCCCC"/>
          <w:bottom w:val="single" w:sz="6" w:space="6" w:color="CCCCCC"/>
          <w:right w:val="single" w:sz="6" w:space="6"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細明體" w:hAnsi="Courier New" w:cs="Courier New"/>
          <w:color w:val="000000"/>
          <w:kern w:val="0"/>
          <w:sz w:val="18"/>
          <w:szCs w:val="24"/>
        </w:rPr>
      </w:pPr>
      <w:r w:rsidRPr="00B46BF7">
        <w:rPr>
          <w:rFonts w:ascii="Courier New" w:eastAsia="細明體" w:hAnsi="Courier New" w:cs="Courier New"/>
          <w:color w:val="000000"/>
          <w:kern w:val="0"/>
          <w:sz w:val="18"/>
          <w:szCs w:val="24"/>
        </w:rPr>
        <w:t xml:space="preserve">                                </w:t>
      </w:r>
      <w:r>
        <w:rPr>
          <w:rFonts w:ascii="Courier New" w:eastAsia="細明體" w:hAnsi="Courier New" w:cs="Courier New"/>
          <w:color w:val="000000"/>
          <w:kern w:val="0"/>
          <w:sz w:val="18"/>
          <w:szCs w:val="24"/>
        </w:rPr>
        <w:t xml:space="preserve">     </w:t>
      </w:r>
      <w:r w:rsidRPr="00B46BF7">
        <w:rPr>
          <w:rFonts w:ascii="Courier New" w:eastAsia="細明體" w:hAnsi="Courier New" w:cs="Courier New"/>
          <w:color w:val="000000"/>
          <w:kern w:val="0"/>
          <w:sz w:val="18"/>
          <w:szCs w:val="24"/>
        </w:rPr>
        <w:t>86400           ; Minimum TTL</w:t>
      </w:r>
    </w:p>
    <w:p w14:paraId="7D16A0EF" w14:textId="7279B92C" w:rsidR="00B46BF7" w:rsidRPr="00B46BF7" w:rsidRDefault="00B46BF7" w:rsidP="00B46BF7">
      <w:pPr>
        <w:widowControl/>
        <w:pBdr>
          <w:top w:val="single" w:sz="6" w:space="6" w:color="CCCCCC"/>
          <w:left w:val="single" w:sz="6" w:space="6" w:color="CCCCCC"/>
          <w:bottom w:val="single" w:sz="6" w:space="6" w:color="CCCCCC"/>
          <w:right w:val="single" w:sz="6" w:space="6"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細明體" w:hAnsi="Courier New" w:cs="Courier New"/>
          <w:color w:val="000000"/>
          <w:kern w:val="0"/>
          <w:sz w:val="18"/>
          <w:szCs w:val="24"/>
        </w:rPr>
      </w:pPr>
      <w:r w:rsidRPr="00B46BF7">
        <w:rPr>
          <w:rFonts w:ascii="Courier New" w:eastAsia="細明體" w:hAnsi="Courier New" w:cs="Courier New"/>
          <w:color w:val="000000"/>
          <w:kern w:val="0"/>
          <w:sz w:val="18"/>
          <w:szCs w:val="24"/>
        </w:rPr>
        <w:t xml:space="preserve">                        </w:t>
      </w:r>
      <w:r>
        <w:rPr>
          <w:rFonts w:ascii="Courier New" w:eastAsia="細明體" w:hAnsi="Courier New" w:cs="Courier New"/>
          <w:color w:val="000000"/>
          <w:kern w:val="0"/>
          <w:sz w:val="18"/>
          <w:szCs w:val="24"/>
        </w:rPr>
        <w:t xml:space="preserve">        </w:t>
      </w:r>
      <w:r w:rsidRPr="00B46BF7">
        <w:rPr>
          <w:rFonts w:ascii="Courier New" w:eastAsia="細明體" w:hAnsi="Courier New" w:cs="Courier New"/>
          <w:color w:val="000000"/>
          <w:kern w:val="0"/>
          <w:sz w:val="18"/>
          <w:szCs w:val="24"/>
        </w:rPr>
        <w:t>)</w:t>
      </w:r>
    </w:p>
    <w:p w14:paraId="6828DE11" w14:textId="77777777" w:rsidR="00B46BF7" w:rsidRPr="00B46BF7" w:rsidRDefault="00B46BF7" w:rsidP="00B46BF7">
      <w:pPr>
        <w:widowControl/>
        <w:pBdr>
          <w:top w:val="single" w:sz="6" w:space="6" w:color="CCCCCC"/>
          <w:left w:val="single" w:sz="6" w:space="6" w:color="CCCCCC"/>
          <w:bottom w:val="single" w:sz="6" w:space="6" w:color="CCCCCC"/>
          <w:right w:val="single" w:sz="6" w:space="6"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細明體" w:hAnsi="Courier New" w:cs="Courier New"/>
          <w:color w:val="000000"/>
          <w:kern w:val="0"/>
          <w:sz w:val="18"/>
          <w:szCs w:val="24"/>
        </w:rPr>
      </w:pPr>
      <w:r w:rsidRPr="00B46BF7">
        <w:rPr>
          <w:rFonts w:ascii="Courier New" w:eastAsia="細明體" w:hAnsi="Courier New" w:cs="Courier New"/>
          <w:color w:val="000000"/>
          <w:kern w:val="0"/>
          <w:sz w:val="18"/>
          <w:szCs w:val="24"/>
        </w:rPr>
        <w:t>; DNS Servers</w:t>
      </w:r>
    </w:p>
    <w:p w14:paraId="02DC2C17" w14:textId="38664AC7" w:rsidR="00B46BF7" w:rsidRPr="00B46BF7" w:rsidRDefault="00B46BF7" w:rsidP="00B46BF7">
      <w:pPr>
        <w:widowControl/>
        <w:pBdr>
          <w:top w:val="single" w:sz="6" w:space="6" w:color="CCCCCC"/>
          <w:left w:val="single" w:sz="6" w:space="6" w:color="CCCCCC"/>
          <w:bottom w:val="single" w:sz="6" w:space="6" w:color="CCCCCC"/>
          <w:right w:val="single" w:sz="6" w:space="6"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細明體" w:hAnsi="Courier New" w:cs="Courier New"/>
          <w:color w:val="000000"/>
          <w:kern w:val="0"/>
          <w:sz w:val="18"/>
          <w:szCs w:val="24"/>
        </w:rPr>
      </w:pPr>
      <w:r>
        <w:rPr>
          <w:rFonts w:ascii="Courier New" w:eastAsia="細明體" w:hAnsi="Courier New" w:cs="Courier New"/>
          <w:color w:val="000000"/>
          <w:kern w:val="0"/>
          <w:sz w:val="18"/>
          <w:szCs w:val="24"/>
        </w:rPr>
        <w:t>@</w:t>
      </w:r>
      <w:r w:rsidRPr="00B46BF7">
        <w:rPr>
          <w:rFonts w:ascii="Courier New" w:eastAsia="細明體" w:hAnsi="Courier New" w:cs="Courier New"/>
          <w:color w:val="000000"/>
          <w:kern w:val="0"/>
          <w:sz w:val="18"/>
          <w:szCs w:val="24"/>
        </w:rPr>
        <w:t xml:space="preserve">                </w:t>
      </w:r>
      <w:r>
        <w:rPr>
          <w:rFonts w:ascii="Courier New" w:eastAsia="細明體" w:hAnsi="Courier New" w:cs="Courier New"/>
          <w:color w:val="000000"/>
          <w:kern w:val="0"/>
          <w:sz w:val="18"/>
          <w:szCs w:val="24"/>
        </w:rPr>
        <w:t xml:space="preserve">   </w:t>
      </w:r>
      <w:r w:rsidRPr="00B46BF7">
        <w:rPr>
          <w:rFonts w:ascii="Courier New" w:eastAsia="細明體" w:hAnsi="Courier New" w:cs="Courier New"/>
          <w:color w:val="000000"/>
          <w:kern w:val="0"/>
          <w:sz w:val="18"/>
          <w:szCs w:val="24"/>
        </w:rPr>
        <w:t>IN NS      ns1.example.org.</w:t>
      </w:r>
    </w:p>
    <w:p w14:paraId="53940FC6" w14:textId="09AF5311" w:rsidR="00B46BF7" w:rsidRPr="00B46BF7" w:rsidRDefault="00B46BF7" w:rsidP="00B46BF7">
      <w:pPr>
        <w:widowControl/>
        <w:pBdr>
          <w:top w:val="single" w:sz="6" w:space="6" w:color="CCCCCC"/>
          <w:left w:val="single" w:sz="6" w:space="6" w:color="CCCCCC"/>
          <w:bottom w:val="single" w:sz="6" w:space="6" w:color="CCCCCC"/>
          <w:right w:val="single" w:sz="6" w:space="6"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細明體" w:hAnsi="Courier New" w:cs="Courier New"/>
          <w:color w:val="000000"/>
          <w:kern w:val="0"/>
          <w:sz w:val="18"/>
          <w:szCs w:val="24"/>
        </w:rPr>
      </w:pPr>
      <w:r>
        <w:rPr>
          <w:rFonts w:ascii="Courier New" w:eastAsia="細明體" w:hAnsi="Courier New" w:cs="Courier New"/>
          <w:color w:val="000000"/>
          <w:kern w:val="0"/>
          <w:sz w:val="18"/>
          <w:szCs w:val="24"/>
        </w:rPr>
        <w:t>@</w:t>
      </w:r>
      <w:r w:rsidRPr="00B46BF7">
        <w:rPr>
          <w:rFonts w:ascii="Courier New" w:eastAsia="細明體" w:hAnsi="Courier New" w:cs="Courier New"/>
          <w:color w:val="000000"/>
          <w:kern w:val="0"/>
          <w:sz w:val="18"/>
          <w:szCs w:val="24"/>
        </w:rPr>
        <w:t xml:space="preserve">            </w:t>
      </w:r>
      <w:r>
        <w:rPr>
          <w:rFonts w:ascii="Courier New" w:eastAsia="細明體" w:hAnsi="Courier New" w:cs="Courier New"/>
          <w:color w:val="000000"/>
          <w:kern w:val="0"/>
          <w:sz w:val="18"/>
          <w:szCs w:val="24"/>
        </w:rPr>
        <w:t xml:space="preserve">   </w:t>
      </w:r>
      <w:r w:rsidRPr="00B46BF7">
        <w:rPr>
          <w:rFonts w:ascii="Courier New" w:eastAsia="細明體" w:hAnsi="Courier New" w:cs="Courier New"/>
          <w:color w:val="000000"/>
          <w:kern w:val="0"/>
          <w:sz w:val="18"/>
          <w:szCs w:val="24"/>
        </w:rPr>
        <w:t xml:space="preserve">    IN NS      ns2.example.org.</w:t>
      </w:r>
    </w:p>
    <w:p w14:paraId="68BEC577" w14:textId="77777777" w:rsidR="00B46BF7" w:rsidRPr="00B46BF7" w:rsidRDefault="00B46BF7" w:rsidP="00B46BF7">
      <w:pPr>
        <w:widowControl/>
        <w:pBdr>
          <w:top w:val="single" w:sz="6" w:space="6" w:color="CCCCCC"/>
          <w:left w:val="single" w:sz="6" w:space="6" w:color="CCCCCC"/>
          <w:bottom w:val="single" w:sz="6" w:space="6" w:color="CCCCCC"/>
          <w:right w:val="single" w:sz="6" w:space="6"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細明體" w:hAnsi="Courier New" w:cs="Courier New"/>
          <w:color w:val="000000"/>
          <w:kern w:val="0"/>
          <w:sz w:val="18"/>
          <w:szCs w:val="24"/>
        </w:rPr>
      </w:pPr>
      <w:r w:rsidRPr="00B46BF7">
        <w:rPr>
          <w:rFonts w:ascii="Courier New" w:eastAsia="細明體" w:hAnsi="Courier New" w:cs="Courier New"/>
          <w:color w:val="000000"/>
          <w:kern w:val="0"/>
          <w:sz w:val="18"/>
          <w:szCs w:val="24"/>
        </w:rPr>
        <w:t>; MX Records</w:t>
      </w:r>
    </w:p>
    <w:p w14:paraId="79AA4443" w14:textId="4EB3A837" w:rsidR="00B46BF7" w:rsidRPr="00B46BF7" w:rsidRDefault="00B46BF7" w:rsidP="00B46BF7">
      <w:pPr>
        <w:widowControl/>
        <w:pBdr>
          <w:top w:val="single" w:sz="6" w:space="6" w:color="CCCCCC"/>
          <w:left w:val="single" w:sz="6" w:space="6" w:color="CCCCCC"/>
          <w:bottom w:val="single" w:sz="6" w:space="6" w:color="CCCCCC"/>
          <w:right w:val="single" w:sz="6" w:space="6"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細明體" w:hAnsi="Courier New" w:cs="Courier New"/>
          <w:color w:val="000000"/>
          <w:kern w:val="0"/>
          <w:sz w:val="18"/>
          <w:szCs w:val="24"/>
        </w:rPr>
      </w:pPr>
      <w:r>
        <w:rPr>
          <w:rFonts w:ascii="Courier New" w:eastAsia="細明體" w:hAnsi="Courier New" w:cs="Courier New"/>
          <w:color w:val="000000"/>
          <w:kern w:val="0"/>
          <w:sz w:val="18"/>
          <w:szCs w:val="24"/>
        </w:rPr>
        <w:t>@</w:t>
      </w:r>
      <w:r w:rsidRPr="00B46BF7">
        <w:rPr>
          <w:rFonts w:ascii="Courier New" w:eastAsia="細明體" w:hAnsi="Courier New" w:cs="Courier New"/>
          <w:color w:val="000000"/>
          <w:kern w:val="0"/>
          <w:sz w:val="18"/>
          <w:szCs w:val="24"/>
        </w:rPr>
        <w:t xml:space="preserve">                </w:t>
      </w:r>
      <w:r>
        <w:rPr>
          <w:rFonts w:ascii="Courier New" w:eastAsia="細明體" w:hAnsi="Courier New" w:cs="Courier New"/>
          <w:color w:val="000000"/>
          <w:kern w:val="0"/>
          <w:sz w:val="18"/>
          <w:szCs w:val="24"/>
        </w:rPr>
        <w:t xml:space="preserve">   </w:t>
      </w:r>
      <w:r w:rsidRPr="00B46BF7">
        <w:rPr>
          <w:rFonts w:ascii="Courier New" w:eastAsia="細明體" w:hAnsi="Courier New" w:cs="Courier New"/>
          <w:color w:val="000000"/>
          <w:kern w:val="0"/>
          <w:sz w:val="18"/>
          <w:szCs w:val="24"/>
        </w:rPr>
        <w:t>IN MX 10   mx.example.org.</w:t>
      </w:r>
    </w:p>
    <w:p w14:paraId="1409BCF9" w14:textId="0039FB4F" w:rsidR="00B46BF7" w:rsidRPr="00B46BF7" w:rsidRDefault="00B46BF7" w:rsidP="00B46BF7">
      <w:pPr>
        <w:widowControl/>
        <w:pBdr>
          <w:top w:val="single" w:sz="6" w:space="6" w:color="CCCCCC"/>
          <w:left w:val="single" w:sz="6" w:space="6" w:color="CCCCCC"/>
          <w:bottom w:val="single" w:sz="6" w:space="6" w:color="CCCCCC"/>
          <w:right w:val="single" w:sz="6" w:space="6"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細明體" w:hAnsi="Courier New" w:cs="Courier New"/>
          <w:color w:val="000000"/>
          <w:kern w:val="0"/>
          <w:sz w:val="18"/>
          <w:szCs w:val="24"/>
        </w:rPr>
      </w:pPr>
      <w:r>
        <w:rPr>
          <w:rFonts w:ascii="Courier New" w:eastAsia="細明體" w:hAnsi="Courier New" w:cs="Courier New"/>
          <w:color w:val="000000"/>
          <w:kern w:val="0"/>
          <w:sz w:val="18"/>
          <w:szCs w:val="24"/>
        </w:rPr>
        <w:t>@</w:t>
      </w:r>
      <w:r w:rsidRPr="00B46BF7">
        <w:rPr>
          <w:rFonts w:ascii="Courier New" w:eastAsia="細明體" w:hAnsi="Courier New" w:cs="Courier New"/>
          <w:color w:val="000000"/>
          <w:kern w:val="0"/>
          <w:sz w:val="18"/>
          <w:szCs w:val="24"/>
        </w:rPr>
        <w:t xml:space="preserve">                </w:t>
      </w:r>
      <w:r>
        <w:rPr>
          <w:rFonts w:ascii="Courier New" w:eastAsia="細明體" w:hAnsi="Courier New" w:cs="Courier New"/>
          <w:color w:val="000000"/>
          <w:kern w:val="0"/>
          <w:sz w:val="18"/>
          <w:szCs w:val="24"/>
        </w:rPr>
        <w:t xml:space="preserve">   </w:t>
      </w:r>
      <w:r w:rsidRPr="00B46BF7">
        <w:rPr>
          <w:rFonts w:ascii="Courier New" w:eastAsia="細明體" w:hAnsi="Courier New" w:cs="Courier New"/>
          <w:color w:val="000000"/>
          <w:kern w:val="0"/>
          <w:sz w:val="18"/>
          <w:szCs w:val="24"/>
        </w:rPr>
        <w:t>IN MX 20   mail.example.org.</w:t>
      </w:r>
    </w:p>
    <w:p w14:paraId="54A34F08" w14:textId="77777777" w:rsidR="00B46BF7" w:rsidRPr="00B46BF7" w:rsidRDefault="00B46BF7" w:rsidP="00B46BF7">
      <w:pPr>
        <w:widowControl/>
        <w:pBdr>
          <w:top w:val="single" w:sz="6" w:space="6" w:color="CCCCCC"/>
          <w:left w:val="single" w:sz="6" w:space="6" w:color="CCCCCC"/>
          <w:bottom w:val="single" w:sz="6" w:space="6" w:color="CCCCCC"/>
          <w:right w:val="single" w:sz="6" w:space="6"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細明體" w:hAnsi="Courier New" w:cs="Courier New"/>
          <w:color w:val="000000"/>
          <w:kern w:val="0"/>
          <w:sz w:val="18"/>
          <w:szCs w:val="24"/>
        </w:rPr>
      </w:pPr>
    </w:p>
    <w:p w14:paraId="181BD70D" w14:textId="060D992E" w:rsidR="00B46BF7" w:rsidRPr="00B46BF7" w:rsidRDefault="00B46BF7" w:rsidP="00B46BF7">
      <w:pPr>
        <w:widowControl/>
        <w:pBdr>
          <w:top w:val="single" w:sz="6" w:space="6" w:color="CCCCCC"/>
          <w:left w:val="single" w:sz="6" w:space="6" w:color="CCCCCC"/>
          <w:bottom w:val="single" w:sz="6" w:space="6" w:color="CCCCCC"/>
          <w:right w:val="single" w:sz="6" w:space="6"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細明體" w:hAnsi="Courier New" w:cs="Courier New"/>
          <w:color w:val="000000"/>
          <w:kern w:val="0"/>
          <w:sz w:val="18"/>
          <w:szCs w:val="24"/>
        </w:rPr>
      </w:pPr>
      <w:r>
        <w:rPr>
          <w:rFonts w:ascii="Courier New" w:eastAsia="細明體" w:hAnsi="Courier New" w:cs="Courier New"/>
          <w:color w:val="000000"/>
          <w:kern w:val="0"/>
          <w:sz w:val="18"/>
          <w:szCs w:val="24"/>
        </w:rPr>
        <w:t>@</w:t>
      </w:r>
      <w:r w:rsidRPr="00B46BF7">
        <w:rPr>
          <w:rFonts w:ascii="Courier New" w:eastAsia="細明體" w:hAnsi="Courier New" w:cs="Courier New"/>
          <w:color w:val="000000"/>
          <w:kern w:val="0"/>
          <w:sz w:val="18"/>
          <w:szCs w:val="24"/>
        </w:rPr>
        <w:t xml:space="preserve">                </w:t>
      </w:r>
      <w:r>
        <w:rPr>
          <w:rFonts w:ascii="Courier New" w:eastAsia="細明體" w:hAnsi="Courier New" w:cs="Courier New"/>
          <w:color w:val="000000"/>
          <w:kern w:val="0"/>
          <w:sz w:val="18"/>
          <w:szCs w:val="24"/>
        </w:rPr>
        <w:t xml:space="preserve">   </w:t>
      </w:r>
      <w:r w:rsidRPr="00B46BF7">
        <w:rPr>
          <w:rFonts w:ascii="Courier New" w:eastAsia="細明體" w:hAnsi="Courier New" w:cs="Courier New"/>
          <w:color w:val="000000"/>
          <w:kern w:val="0"/>
          <w:sz w:val="18"/>
          <w:szCs w:val="24"/>
        </w:rPr>
        <w:t>IN A       192.168.1.1</w:t>
      </w:r>
    </w:p>
    <w:p w14:paraId="7F15CBD6" w14:textId="77777777" w:rsidR="00B46BF7" w:rsidRPr="00B46BF7" w:rsidRDefault="00B46BF7" w:rsidP="00B46BF7">
      <w:pPr>
        <w:widowControl/>
        <w:pBdr>
          <w:top w:val="single" w:sz="6" w:space="6" w:color="CCCCCC"/>
          <w:left w:val="single" w:sz="6" w:space="6" w:color="CCCCCC"/>
          <w:bottom w:val="single" w:sz="6" w:space="6" w:color="CCCCCC"/>
          <w:right w:val="single" w:sz="6" w:space="6"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細明體" w:hAnsi="Courier New" w:cs="Courier New"/>
          <w:color w:val="000000"/>
          <w:kern w:val="0"/>
          <w:sz w:val="18"/>
          <w:szCs w:val="24"/>
        </w:rPr>
      </w:pPr>
    </w:p>
    <w:p w14:paraId="0239C0D7" w14:textId="77777777" w:rsidR="00B46BF7" w:rsidRPr="00B46BF7" w:rsidRDefault="00B46BF7" w:rsidP="00B46BF7">
      <w:pPr>
        <w:widowControl/>
        <w:pBdr>
          <w:top w:val="single" w:sz="6" w:space="6" w:color="CCCCCC"/>
          <w:left w:val="single" w:sz="6" w:space="6" w:color="CCCCCC"/>
          <w:bottom w:val="single" w:sz="6" w:space="6" w:color="CCCCCC"/>
          <w:right w:val="single" w:sz="6" w:space="6"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細明體" w:hAnsi="Courier New" w:cs="Courier New"/>
          <w:color w:val="000000"/>
          <w:kern w:val="0"/>
          <w:sz w:val="18"/>
          <w:szCs w:val="24"/>
        </w:rPr>
      </w:pPr>
      <w:r w:rsidRPr="00B46BF7">
        <w:rPr>
          <w:rFonts w:ascii="Courier New" w:eastAsia="細明體" w:hAnsi="Courier New" w:cs="Courier New"/>
          <w:color w:val="000000"/>
          <w:kern w:val="0"/>
          <w:sz w:val="18"/>
          <w:szCs w:val="24"/>
        </w:rPr>
        <w:t>; Machine Names</w:t>
      </w:r>
    </w:p>
    <w:p w14:paraId="7CA7A163" w14:textId="5F359391" w:rsidR="00B46BF7" w:rsidRPr="00B46BF7" w:rsidRDefault="00B46BF7" w:rsidP="00B46BF7">
      <w:pPr>
        <w:widowControl/>
        <w:pBdr>
          <w:top w:val="single" w:sz="6" w:space="6" w:color="CCCCCC"/>
          <w:left w:val="single" w:sz="6" w:space="6" w:color="CCCCCC"/>
          <w:bottom w:val="single" w:sz="6" w:space="6" w:color="CCCCCC"/>
          <w:right w:val="single" w:sz="6" w:space="6"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細明體" w:hAnsi="Courier New" w:cs="Courier New"/>
          <w:color w:val="000000"/>
          <w:kern w:val="0"/>
          <w:sz w:val="18"/>
          <w:szCs w:val="24"/>
        </w:rPr>
      </w:pPr>
      <w:r w:rsidRPr="00B46BF7">
        <w:rPr>
          <w:rFonts w:ascii="Courier New" w:eastAsia="細明體" w:hAnsi="Courier New" w:cs="Courier New"/>
          <w:color w:val="000000"/>
          <w:kern w:val="0"/>
          <w:sz w:val="18"/>
          <w:szCs w:val="24"/>
        </w:rPr>
        <w:t xml:space="preserve">localhost       </w:t>
      </w:r>
      <w:r>
        <w:rPr>
          <w:rFonts w:ascii="Courier New" w:eastAsia="細明體" w:hAnsi="Courier New" w:cs="Courier New"/>
          <w:color w:val="000000"/>
          <w:kern w:val="0"/>
          <w:sz w:val="18"/>
          <w:szCs w:val="24"/>
        </w:rPr>
        <w:t xml:space="preserve">   </w:t>
      </w:r>
      <w:r w:rsidRPr="00B46BF7">
        <w:rPr>
          <w:rFonts w:ascii="Courier New" w:eastAsia="細明體" w:hAnsi="Courier New" w:cs="Courier New"/>
          <w:color w:val="000000"/>
          <w:kern w:val="0"/>
          <w:sz w:val="18"/>
          <w:szCs w:val="24"/>
        </w:rPr>
        <w:t>IN A       127.0.0.1</w:t>
      </w:r>
    </w:p>
    <w:p w14:paraId="45E75664" w14:textId="679A3487" w:rsidR="00B46BF7" w:rsidRPr="00B46BF7" w:rsidRDefault="00B46BF7" w:rsidP="00B46BF7">
      <w:pPr>
        <w:widowControl/>
        <w:pBdr>
          <w:top w:val="single" w:sz="6" w:space="6" w:color="CCCCCC"/>
          <w:left w:val="single" w:sz="6" w:space="6" w:color="CCCCCC"/>
          <w:bottom w:val="single" w:sz="6" w:space="6" w:color="CCCCCC"/>
          <w:right w:val="single" w:sz="6" w:space="6"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細明體" w:hAnsi="Courier New" w:cs="Courier New"/>
          <w:color w:val="000000"/>
          <w:kern w:val="0"/>
          <w:sz w:val="18"/>
          <w:szCs w:val="24"/>
        </w:rPr>
      </w:pPr>
      <w:r w:rsidRPr="00B46BF7">
        <w:rPr>
          <w:rFonts w:ascii="Courier New" w:eastAsia="細明體" w:hAnsi="Courier New" w:cs="Courier New"/>
          <w:color w:val="000000"/>
          <w:kern w:val="0"/>
          <w:sz w:val="18"/>
          <w:szCs w:val="24"/>
        </w:rPr>
        <w:t xml:space="preserve">ns1             </w:t>
      </w:r>
      <w:r>
        <w:rPr>
          <w:rFonts w:ascii="Courier New" w:eastAsia="細明體" w:hAnsi="Courier New" w:cs="Courier New"/>
          <w:color w:val="000000"/>
          <w:kern w:val="0"/>
          <w:sz w:val="18"/>
          <w:szCs w:val="24"/>
        </w:rPr>
        <w:t xml:space="preserve">    </w:t>
      </w:r>
      <w:r w:rsidRPr="00B46BF7">
        <w:rPr>
          <w:rFonts w:ascii="Courier New" w:eastAsia="細明體" w:hAnsi="Courier New" w:cs="Courier New"/>
          <w:color w:val="000000"/>
          <w:kern w:val="0"/>
          <w:sz w:val="18"/>
          <w:szCs w:val="24"/>
        </w:rPr>
        <w:t>IN A       192.168.1.2</w:t>
      </w:r>
    </w:p>
    <w:p w14:paraId="56EA1BCF" w14:textId="2403CC8E" w:rsidR="00B46BF7" w:rsidRPr="00B46BF7" w:rsidRDefault="00B46BF7" w:rsidP="00B46BF7">
      <w:pPr>
        <w:widowControl/>
        <w:pBdr>
          <w:top w:val="single" w:sz="6" w:space="6" w:color="CCCCCC"/>
          <w:left w:val="single" w:sz="6" w:space="6" w:color="CCCCCC"/>
          <w:bottom w:val="single" w:sz="6" w:space="6" w:color="CCCCCC"/>
          <w:right w:val="single" w:sz="6" w:space="6"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細明體" w:hAnsi="Courier New" w:cs="Courier New"/>
          <w:color w:val="000000"/>
          <w:kern w:val="0"/>
          <w:sz w:val="18"/>
          <w:szCs w:val="24"/>
        </w:rPr>
      </w:pPr>
      <w:r w:rsidRPr="00B46BF7">
        <w:rPr>
          <w:rFonts w:ascii="Courier New" w:eastAsia="細明體" w:hAnsi="Courier New" w:cs="Courier New"/>
          <w:color w:val="000000"/>
          <w:kern w:val="0"/>
          <w:sz w:val="18"/>
          <w:szCs w:val="24"/>
        </w:rPr>
        <w:t xml:space="preserve">ns2            </w:t>
      </w:r>
      <w:r>
        <w:rPr>
          <w:rFonts w:ascii="Courier New" w:eastAsia="細明體" w:hAnsi="Courier New" w:cs="Courier New"/>
          <w:color w:val="000000"/>
          <w:kern w:val="0"/>
          <w:sz w:val="18"/>
          <w:szCs w:val="24"/>
        </w:rPr>
        <w:t xml:space="preserve">    </w:t>
      </w:r>
      <w:r w:rsidRPr="00B46BF7">
        <w:rPr>
          <w:rFonts w:ascii="Courier New" w:eastAsia="細明體" w:hAnsi="Courier New" w:cs="Courier New"/>
          <w:color w:val="000000"/>
          <w:kern w:val="0"/>
          <w:sz w:val="18"/>
          <w:szCs w:val="24"/>
        </w:rPr>
        <w:t xml:space="preserve"> IN A       192.168.1.3</w:t>
      </w:r>
    </w:p>
    <w:p w14:paraId="6E39BA19" w14:textId="18F964DD" w:rsidR="00B46BF7" w:rsidRPr="00B46BF7" w:rsidRDefault="00B46BF7" w:rsidP="00B46BF7">
      <w:pPr>
        <w:widowControl/>
        <w:pBdr>
          <w:top w:val="single" w:sz="6" w:space="6" w:color="CCCCCC"/>
          <w:left w:val="single" w:sz="6" w:space="6" w:color="CCCCCC"/>
          <w:bottom w:val="single" w:sz="6" w:space="6" w:color="CCCCCC"/>
          <w:right w:val="single" w:sz="6" w:space="6"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細明體" w:hAnsi="Courier New" w:cs="Courier New"/>
          <w:color w:val="000000"/>
          <w:kern w:val="0"/>
          <w:sz w:val="18"/>
          <w:szCs w:val="24"/>
        </w:rPr>
      </w:pPr>
      <w:r w:rsidRPr="00B46BF7">
        <w:rPr>
          <w:rFonts w:ascii="Courier New" w:eastAsia="細明體" w:hAnsi="Courier New" w:cs="Courier New"/>
          <w:color w:val="000000"/>
          <w:kern w:val="0"/>
          <w:sz w:val="18"/>
          <w:szCs w:val="24"/>
        </w:rPr>
        <w:t xml:space="preserve">mx              </w:t>
      </w:r>
      <w:r>
        <w:rPr>
          <w:rFonts w:ascii="Courier New" w:eastAsia="細明體" w:hAnsi="Courier New" w:cs="Courier New"/>
          <w:color w:val="000000"/>
          <w:kern w:val="0"/>
          <w:sz w:val="18"/>
          <w:szCs w:val="24"/>
        </w:rPr>
        <w:t xml:space="preserve">    </w:t>
      </w:r>
      <w:r w:rsidRPr="00B46BF7">
        <w:rPr>
          <w:rFonts w:ascii="Courier New" w:eastAsia="細明體" w:hAnsi="Courier New" w:cs="Courier New"/>
          <w:color w:val="000000"/>
          <w:kern w:val="0"/>
          <w:sz w:val="18"/>
          <w:szCs w:val="24"/>
        </w:rPr>
        <w:t>IN A       192.168.1.4</w:t>
      </w:r>
    </w:p>
    <w:p w14:paraId="37A5527C" w14:textId="7D78AF41" w:rsidR="00B46BF7" w:rsidRPr="00B46BF7" w:rsidRDefault="00B46BF7" w:rsidP="00B46BF7">
      <w:pPr>
        <w:widowControl/>
        <w:pBdr>
          <w:top w:val="single" w:sz="6" w:space="6" w:color="CCCCCC"/>
          <w:left w:val="single" w:sz="6" w:space="6" w:color="CCCCCC"/>
          <w:bottom w:val="single" w:sz="6" w:space="6" w:color="CCCCCC"/>
          <w:right w:val="single" w:sz="6" w:space="6"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細明體" w:hAnsi="Courier New" w:cs="Courier New"/>
          <w:color w:val="000000"/>
          <w:kern w:val="0"/>
          <w:sz w:val="18"/>
          <w:szCs w:val="24"/>
        </w:rPr>
      </w:pPr>
      <w:r w:rsidRPr="00B46BF7">
        <w:rPr>
          <w:rFonts w:ascii="Courier New" w:eastAsia="細明體" w:hAnsi="Courier New" w:cs="Courier New"/>
          <w:color w:val="000000"/>
          <w:kern w:val="0"/>
          <w:sz w:val="18"/>
          <w:szCs w:val="24"/>
        </w:rPr>
        <w:t xml:space="preserve">mail            </w:t>
      </w:r>
      <w:r>
        <w:rPr>
          <w:rFonts w:ascii="Courier New" w:eastAsia="細明體" w:hAnsi="Courier New" w:cs="Courier New"/>
          <w:color w:val="000000"/>
          <w:kern w:val="0"/>
          <w:sz w:val="18"/>
          <w:szCs w:val="24"/>
        </w:rPr>
        <w:t xml:space="preserve">    </w:t>
      </w:r>
      <w:r w:rsidRPr="00B46BF7">
        <w:rPr>
          <w:rFonts w:ascii="Courier New" w:eastAsia="細明體" w:hAnsi="Courier New" w:cs="Courier New"/>
          <w:color w:val="000000"/>
          <w:kern w:val="0"/>
          <w:sz w:val="18"/>
          <w:szCs w:val="24"/>
        </w:rPr>
        <w:t>IN A       192.168.1.5</w:t>
      </w:r>
    </w:p>
    <w:p w14:paraId="5C5A2D32" w14:textId="77777777" w:rsidR="00B46BF7" w:rsidRPr="00B46BF7" w:rsidRDefault="00B46BF7" w:rsidP="00B46BF7">
      <w:pPr>
        <w:widowControl/>
        <w:pBdr>
          <w:top w:val="single" w:sz="6" w:space="6" w:color="CCCCCC"/>
          <w:left w:val="single" w:sz="6" w:space="6" w:color="CCCCCC"/>
          <w:bottom w:val="single" w:sz="6" w:space="6" w:color="CCCCCC"/>
          <w:right w:val="single" w:sz="6" w:space="6"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細明體" w:hAnsi="Courier New" w:cs="Courier New"/>
          <w:color w:val="000000"/>
          <w:kern w:val="0"/>
          <w:sz w:val="18"/>
          <w:szCs w:val="24"/>
        </w:rPr>
      </w:pPr>
    </w:p>
    <w:p w14:paraId="0A84C251" w14:textId="77777777" w:rsidR="00B46BF7" w:rsidRPr="00B46BF7" w:rsidRDefault="00B46BF7" w:rsidP="00B46BF7">
      <w:pPr>
        <w:widowControl/>
        <w:pBdr>
          <w:top w:val="single" w:sz="6" w:space="6" w:color="CCCCCC"/>
          <w:left w:val="single" w:sz="6" w:space="6" w:color="CCCCCC"/>
          <w:bottom w:val="single" w:sz="6" w:space="6" w:color="CCCCCC"/>
          <w:right w:val="single" w:sz="6" w:space="6"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細明體" w:hAnsi="Courier New" w:cs="Courier New"/>
          <w:color w:val="000000"/>
          <w:kern w:val="0"/>
          <w:sz w:val="18"/>
          <w:szCs w:val="24"/>
        </w:rPr>
      </w:pPr>
      <w:r w:rsidRPr="00B46BF7">
        <w:rPr>
          <w:rFonts w:ascii="Courier New" w:eastAsia="細明體" w:hAnsi="Courier New" w:cs="Courier New"/>
          <w:color w:val="000000"/>
          <w:kern w:val="0"/>
          <w:sz w:val="18"/>
          <w:szCs w:val="24"/>
        </w:rPr>
        <w:t>; Aliases</w:t>
      </w:r>
    </w:p>
    <w:p w14:paraId="676C0A8F" w14:textId="221F472A" w:rsidR="00B46BF7" w:rsidRPr="001C31BB" w:rsidRDefault="00B46BF7" w:rsidP="001C31BB">
      <w:pPr>
        <w:keepNext/>
        <w:widowControl/>
        <w:pBdr>
          <w:top w:val="single" w:sz="6" w:space="6" w:color="CCCCCC"/>
          <w:left w:val="single" w:sz="6" w:space="6" w:color="CCCCCC"/>
          <w:bottom w:val="single" w:sz="6" w:space="6" w:color="CCCCCC"/>
          <w:right w:val="single" w:sz="6" w:space="6"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細明體" w:hAnsi="Courier New" w:cs="Courier New"/>
          <w:color w:val="000000"/>
          <w:kern w:val="0"/>
          <w:sz w:val="18"/>
          <w:szCs w:val="24"/>
        </w:rPr>
      </w:pPr>
      <w:r w:rsidRPr="00B46BF7">
        <w:rPr>
          <w:rFonts w:ascii="Courier New" w:eastAsia="細明體" w:hAnsi="Courier New" w:cs="Courier New"/>
          <w:color w:val="000000"/>
          <w:kern w:val="0"/>
          <w:sz w:val="18"/>
          <w:szCs w:val="24"/>
        </w:rPr>
        <w:t>www             IN      CNAME   @</w:t>
      </w:r>
    </w:p>
    <w:p w14:paraId="4FCEF00F" w14:textId="31B4DBD3" w:rsidR="001B2EC1" w:rsidRPr="001C31BB" w:rsidRDefault="001B2EC1" w:rsidP="001C31BB">
      <w:pPr>
        <w:jc w:val="center"/>
        <w:rPr>
          <w:sz w:val="22"/>
        </w:rPr>
      </w:pPr>
      <w:r w:rsidRPr="001C31BB">
        <w:rPr>
          <w:sz w:val="22"/>
          <w:szCs w:val="20"/>
        </w:rPr>
        <w:t>Example of DNS resource record</w:t>
      </w:r>
    </w:p>
    <w:p w14:paraId="64D3E3E5" w14:textId="77777777" w:rsidR="00215FC9" w:rsidRDefault="00215FC9" w:rsidP="001C31BB"/>
    <w:p w14:paraId="2FDAA627" w14:textId="77777777" w:rsidR="0027594B" w:rsidRPr="00B67B69" w:rsidRDefault="003724F5" w:rsidP="003724F5">
      <w:r>
        <w:tab/>
        <w:t xml:space="preserve">After knowing DNS records, query message </w:t>
      </w:r>
      <w:r w:rsidRPr="003724F5">
        <w:t>play</w:t>
      </w:r>
      <w:r>
        <w:t>s</w:t>
      </w:r>
      <w:r w:rsidRPr="003724F5">
        <w:t xml:space="preserve"> a critical role of</w:t>
      </w:r>
      <w:r>
        <w:t xml:space="preserve"> transferring information. Both query and reply messages have</w:t>
      </w:r>
      <w:r>
        <w:rPr>
          <w:rFonts w:hint="eastAsia"/>
        </w:rPr>
        <w:t xml:space="preserve"> </w:t>
      </w:r>
      <w:r>
        <w:t xml:space="preserve">the same format, </w:t>
      </w:r>
      <w:r w:rsidRPr="003724F5">
        <w:t xml:space="preserve">as shown in </w:t>
      </w:r>
      <w:r w:rsidR="00515EE8">
        <w:fldChar w:fldCharType="begin"/>
      </w:r>
      <w:r w:rsidR="00515EE8">
        <w:instrText xml:space="preserve"> REF _Ref49353699 \h </w:instrText>
      </w:r>
      <w:r w:rsidR="00515EE8">
        <w:fldChar w:fldCharType="separate"/>
      </w:r>
      <w:r w:rsidR="00515EE8">
        <w:t xml:space="preserve">Figure </w:t>
      </w:r>
      <w:r w:rsidR="00515EE8">
        <w:rPr>
          <w:noProof/>
        </w:rPr>
        <w:t>2-5</w:t>
      </w:r>
      <w:r w:rsidR="00515EE8">
        <w:noBreakHyphen/>
      </w:r>
      <w:r w:rsidR="00515EE8">
        <w:rPr>
          <w:noProof/>
        </w:rPr>
        <w:t>2</w:t>
      </w:r>
      <w:r w:rsidR="00515EE8">
        <w:fldChar w:fldCharType="end"/>
      </w:r>
      <w:r>
        <w:t>.</w:t>
      </w:r>
    </w:p>
    <w:p w14:paraId="7224F776" w14:textId="77777777" w:rsidR="00515EE8" w:rsidRDefault="003724F5" w:rsidP="00515EE8">
      <w:pPr>
        <w:keepNext/>
      </w:pPr>
      <w:r w:rsidRPr="003724F5">
        <w:rPr>
          <w:noProof/>
        </w:rPr>
        <w:drawing>
          <wp:inline distT="0" distB="0" distL="0" distR="0" wp14:anchorId="23699DB0" wp14:editId="25D33B23">
            <wp:extent cx="5742205" cy="2106930"/>
            <wp:effectExtent l="0" t="0" r="0" b="7620"/>
            <wp:docPr id="9" name="圖片 9" descr="https://blog.richliu.com/wp-content/uploads/2018/02/DNS-COOKI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richliu.com/wp-content/uploads/2018/02/DNS-COOKIE-0.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1806" t="2797" r="3191" b="43199"/>
                    <a:stretch/>
                  </pic:blipFill>
                  <pic:spPr bwMode="auto">
                    <a:xfrm>
                      <a:off x="0" y="0"/>
                      <a:ext cx="5767431" cy="2116186"/>
                    </a:xfrm>
                    <a:prstGeom prst="rect">
                      <a:avLst/>
                    </a:prstGeom>
                    <a:noFill/>
                    <a:ln>
                      <a:noFill/>
                    </a:ln>
                    <a:extLst>
                      <a:ext uri="{53640926-AAD7-44D8-BBD7-CCE9431645EC}">
                        <a14:shadowObscured xmlns:a14="http://schemas.microsoft.com/office/drawing/2010/main"/>
                      </a:ext>
                    </a:extLst>
                  </pic:spPr>
                </pic:pic>
              </a:graphicData>
            </a:graphic>
          </wp:inline>
        </w:drawing>
      </w:r>
    </w:p>
    <w:p w14:paraId="0F366D25" w14:textId="66322AF7" w:rsidR="00D839CC" w:rsidRPr="00D839CC" w:rsidRDefault="00515EE8" w:rsidP="00515EE8">
      <w:pPr>
        <w:pStyle w:val="ad"/>
        <w:jc w:val="center"/>
      </w:pPr>
      <w:bookmarkStart w:id="39" w:name="_Ref49353699"/>
      <w:r>
        <w:t xml:space="preserve">Figure </w:t>
      </w:r>
      <w:r w:rsidR="008D1AC6">
        <w:rPr>
          <w:noProof/>
        </w:rPr>
        <w:fldChar w:fldCharType="begin"/>
      </w:r>
      <w:r w:rsidR="008D1AC6">
        <w:rPr>
          <w:noProof/>
        </w:rPr>
        <w:instrText xml:space="preserve"> STYLEREF 3 \s </w:instrText>
      </w:r>
      <w:r w:rsidR="008D1AC6">
        <w:rPr>
          <w:noProof/>
        </w:rPr>
        <w:fldChar w:fldCharType="separate"/>
      </w:r>
      <w:r w:rsidR="006F7FCC">
        <w:rPr>
          <w:noProof/>
        </w:rPr>
        <w:t>2-5</w:t>
      </w:r>
      <w:r w:rsidR="008D1AC6">
        <w:rPr>
          <w:noProof/>
        </w:rPr>
        <w:fldChar w:fldCharType="end"/>
      </w:r>
      <w:r w:rsidR="006F7FCC">
        <w:noBreakHyphen/>
      </w:r>
      <w:r w:rsidR="008D1AC6">
        <w:rPr>
          <w:noProof/>
        </w:rPr>
        <w:fldChar w:fldCharType="begin"/>
      </w:r>
      <w:r w:rsidR="008D1AC6">
        <w:rPr>
          <w:noProof/>
        </w:rPr>
        <w:instrText xml:space="preserve"> SEQ Figure \* ARABIC \s 3 </w:instrText>
      </w:r>
      <w:r w:rsidR="008D1AC6">
        <w:rPr>
          <w:noProof/>
        </w:rPr>
        <w:fldChar w:fldCharType="separate"/>
      </w:r>
      <w:r w:rsidR="006F7FCC">
        <w:rPr>
          <w:noProof/>
        </w:rPr>
        <w:t>3</w:t>
      </w:r>
      <w:r w:rsidR="008D1AC6">
        <w:rPr>
          <w:noProof/>
        </w:rPr>
        <w:fldChar w:fldCharType="end"/>
      </w:r>
      <w:bookmarkEnd w:id="39"/>
      <w:r>
        <w:t xml:space="preserve"> A sample of DNS reply query</w:t>
      </w:r>
    </w:p>
    <w:p w14:paraId="3605E0E9" w14:textId="77777777" w:rsidR="00D839CC" w:rsidRDefault="00D839CC" w:rsidP="00D839CC"/>
    <w:p w14:paraId="7B984CF2" w14:textId="77777777" w:rsidR="00D54F72" w:rsidRDefault="00515EE8" w:rsidP="00515EE8">
      <w:pPr>
        <w:ind w:firstLine="480"/>
      </w:pPr>
      <w:r>
        <w:t xml:space="preserve">The first field is a 16-bit number that identifies the query, in this example, 0xc488. This identifier is copied into the reply message to a query, allowing the client to match received replies with sent queries. </w:t>
      </w:r>
    </w:p>
    <w:p w14:paraId="1A921487" w14:textId="1CCCEAE9" w:rsidR="002D61B8" w:rsidRDefault="00515EE8" w:rsidP="00515EE8">
      <w:pPr>
        <w:ind w:firstLine="480"/>
      </w:pPr>
      <w:r>
        <w:t>There are a number of flags in the flag field, some of them shows the setting on the DNS server, the others indicate the information from the query.</w:t>
      </w:r>
      <w:r w:rsidR="002D61B8">
        <w:t xml:space="preserve"> Further details are shown i</w:t>
      </w:r>
      <w:r w:rsidR="002D61B8" w:rsidRPr="002D61B8">
        <w:t>n the</w:t>
      </w:r>
      <w:r w:rsidR="002D61B8">
        <w:t xml:space="preserve"> </w:t>
      </w:r>
      <w:r w:rsidR="002D61B8">
        <w:fldChar w:fldCharType="begin"/>
      </w:r>
      <w:r w:rsidR="002D61B8">
        <w:instrText xml:space="preserve"> REF _Ref49353699 \h </w:instrText>
      </w:r>
      <w:r w:rsidR="002D61B8">
        <w:fldChar w:fldCharType="separate"/>
      </w:r>
      <w:r w:rsidR="002D61B8">
        <w:t xml:space="preserve">Figure </w:t>
      </w:r>
      <w:r w:rsidR="002D61B8">
        <w:rPr>
          <w:noProof/>
        </w:rPr>
        <w:t>2-5</w:t>
      </w:r>
      <w:r w:rsidR="002D61B8">
        <w:noBreakHyphen/>
      </w:r>
      <w:r w:rsidR="002D61B8">
        <w:rPr>
          <w:noProof/>
        </w:rPr>
        <w:t>2</w:t>
      </w:r>
      <w:r w:rsidR="002D61B8">
        <w:fldChar w:fldCharType="end"/>
      </w:r>
      <w:r w:rsidR="002D61B8">
        <w:t>.</w:t>
      </w:r>
    </w:p>
    <w:p w14:paraId="712A3643" w14:textId="77777777" w:rsidR="00515EE8" w:rsidRDefault="00515EE8" w:rsidP="00515EE8">
      <w:pPr>
        <w:ind w:firstLine="480"/>
      </w:pPr>
      <w:r>
        <w:t>In the header, there are also four number-of fields. These fields indicate the number of occurrences</w:t>
      </w:r>
      <w:r>
        <w:rPr>
          <w:rFonts w:hint="eastAsia"/>
        </w:rPr>
        <w:t xml:space="preserve"> </w:t>
      </w:r>
      <w:r>
        <w:t xml:space="preserve">of the four types of data </w:t>
      </w:r>
      <w:r w:rsidR="00DF14C2">
        <w:t>sections that follow the header:</w:t>
      </w:r>
    </w:p>
    <w:p w14:paraId="7B70A385" w14:textId="77777777" w:rsidR="00515EE8" w:rsidRDefault="00DF14C2" w:rsidP="00515EE8">
      <w:r>
        <w:t>t</w:t>
      </w:r>
      <w:r w:rsidR="00515EE8">
        <w:t>he question section contains information abo</w:t>
      </w:r>
      <w:r w:rsidR="00467DC1">
        <w:t xml:space="preserve">ut the query that is being made; </w:t>
      </w:r>
    </w:p>
    <w:p w14:paraId="2B3E16D6" w14:textId="77777777" w:rsidR="00515EE8" w:rsidRDefault="00467DC1" w:rsidP="002D61B8">
      <w:r>
        <w:t>t</w:t>
      </w:r>
      <w:r w:rsidR="00515EE8">
        <w:t>he answer section contains the resource records</w:t>
      </w:r>
      <w:r w:rsidR="002D61B8">
        <w:t xml:space="preserve"> </w:t>
      </w:r>
      <w:r w:rsidR="00515EE8">
        <w:t>for the name that was originally queried</w:t>
      </w:r>
      <w:r>
        <w:t>; t</w:t>
      </w:r>
      <w:r w:rsidR="00515EE8">
        <w:t xml:space="preserve">he authority section contains records </w:t>
      </w:r>
      <w:r>
        <w:t>of other authoritative servers; t</w:t>
      </w:r>
      <w:r w:rsidR="00515EE8">
        <w:t xml:space="preserve">he </w:t>
      </w:r>
      <w:r w:rsidR="00515EE8">
        <w:lastRenderedPageBreak/>
        <w:t xml:space="preserve">additional section contains other helpful records. </w:t>
      </w:r>
    </w:p>
    <w:p w14:paraId="07FECA6A" w14:textId="77777777" w:rsidR="0071013D" w:rsidRDefault="0071013D" w:rsidP="002D61B8"/>
    <w:p w14:paraId="54A80099" w14:textId="77777777" w:rsidR="00D21BFA" w:rsidRDefault="00D21BFA" w:rsidP="00D21BFA">
      <w:pPr>
        <w:pStyle w:val="3"/>
      </w:pPr>
      <w:bookmarkStart w:id="40" w:name="_Toc50621728"/>
      <w:r>
        <w:rPr>
          <w:rFonts w:hint="eastAsia"/>
        </w:rPr>
        <w:t>P2P</w:t>
      </w:r>
      <w:r>
        <w:t xml:space="preserve"> File Sharing</w:t>
      </w:r>
      <w:bookmarkEnd w:id="40"/>
    </w:p>
    <w:p w14:paraId="4C2BE159" w14:textId="77777777" w:rsidR="00D21BFA" w:rsidRDefault="00D21BFA" w:rsidP="00D21BFA">
      <w:pPr>
        <w:ind w:firstLine="480"/>
      </w:pPr>
      <w:r>
        <w:t xml:space="preserve">File distribution is a nice place to start our investigation of P2P, as it exposes the self-scalability of P2P architectures. </w:t>
      </w:r>
    </w:p>
    <w:p w14:paraId="4A70DF29" w14:textId="77777777" w:rsidR="00D21BFA" w:rsidRDefault="00D21BFA" w:rsidP="00D21BFA">
      <w:pPr>
        <w:ind w:firstLine="480"/>
      </w:pPr>
      <w:r>
        <w:t xml:space="preserve">Consider a natural application, namely, distributing a large file from a single server to a large number of hosts. The server must send a copy of the file to each of the peers—placing an enormous burden on the server and consuming a large amount of server bandwidth. Each peer can redistribute any portion of the file it has received to any other peers, thereby assisting the server in the distribution process. </w:t>
      </w:r>
    </w:p>
    <w:p w14:paraId="71584F68" w14:textId="77777777" w:rsidR="007A7C4C" w:rsidRDefault="00ED7B73" w:rsidP="001C31BB">
      <w:pPr>
        <w:keepNext/>
      </w:pPr>
      <w:r w:rsidRPr="00ED7B73">
        <w:rPr>
          <w:noProof/>
        </w:rPr>
        <w:drawing>
          <wp:inline distT="0" distB="0" distL="0" distR="0" wp14:anchorId="0041A958" wp14:editId="02DB5875">
            <wp:extent cx="5274310" cy="3243701"/>
            <wp:effectExtent l="0" t="0" r="2540" b="0"/>
            <wp:docPr id="132" name="圖片 132" descr="https://s.zimedia.com.tw/s/s224i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zimedia.com.tw/s/s224iB-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243701"/>
                    </a:xfrm>
                    <a:prstGeom prst="rect">
                      <a:avLst/>
                    </a:prstGeom>
                    <a:noFill/>
                    <a:ln>
                      <a:noFill/>
                    </a:ln>
                  </pic:spPr>
                </pic:pic>
              </a:graphicData>
            </a:graphic>
          </wp:inline>
        </w:drawing>
      </w:r>
    </w:p>
    <w:p w14:paraId="22523AA3" w14:textId="7876A3C4" w:rsidR="00ED7B73" w:rsidRDefault="007A7C4C" w:rsidP="001C31BB">
      <w:pPr>
        <w:pStyle w:val="ad"/>
        <w:jc w:val="center"/>
      </w:pPr>
      <w:r>
        <w:t xml:space="preserve">Figure </w:t>
      </w:r>
      <w:r w:rsidR="008D1AC6">
        <w:rPr>
          <w:noProof/>
        </w:rPr>
        <w:fldChar w:fldCharType="begin"/>
      </w:r>
      <w:r w:rsidR="008D1AC6">
        <w:rPr>
          <w:noProof/>
        </w:rPr>
        <w:instrText xml:space="preserve"> STYLEREF 3 \s </w:instrText>
      </w:r>
      <w:r w:rsidR="008D1AC6">
        <w:rPr>
          <w:noProof/>
        </w:rPr>
        <w:fldChar w:fldCharType="separate"/>
      </w:r>
      <w:r w:rsidR="006F7FCC">
        <w:rPr>
          <w:noProof/>
        </w:rPr>
        <w:t>2-6</w:t>
      </w:r>
      <w:r w:rsidR="008D1AC6">
        <w:rPr>
          <w:noProof/>
        </w:rPr>
        <w:fldChar w:fldCharType="end"/>
      </w:r>
      <w:r w:rsidR="006F7FCC">
        <w:noBreakHyphen/>
      </w:r>
      <w:r w:rsidR="008D1AC6">
        <w:rPr>
          <w:noProof/>
        </w:rPr>
        <w:fldChar w:fldCharType="begin"/>
      </w:r>
      <w:r w:rsidR="008D1AC6">
        <w:rPr>
          <w:noProof/>
        </w:rPr>
        <w:instrText xml:space="preserve"> SEQ Figure \* ARABIC \s 3 </w:instrText>
      </w:r>
      <w:r w:rsidR="008D1AC6">
        <w:rPr>
          <w:noProof/>
        </w:rPr>
        <w:fldChar w:fldCharType="separate"/>
      </w:r>
      <w:r w:rsidR="006F7FCC">
        <w:rPr>
          <w:noProof/>
        </w:rPr>
        <w:t>1</w:t>
      </w:r>
      <w:r w:rsidR="008D1AC6">
        <w:rPr>
          <w:noProof/>
        </w:rPr>
        <w:fldChar w:fldCharType="end"/>
      </w:r>
      <w:r>
        <w:t xml:space="preserve"> BitTorrent structure</w:t>
      </w:r>
    </w:p>
    <w:p w14:paraId="2A5B99BC" w14:textId="77777777" w:rsidR="007A7C4C" w:rsidRPr="007A7C4C" w:rsidRDefault="007A7C4C" w:rsidP="001C31BB"/>
    <w:p w14:paraId="672DFAD7" w14:textId="77777777" w:rsidR="00D21BFA" w:rsidRDefault="00D21BFA" w:rsidP="00D21BFA">
      <w:pPr>
        <w:ind w:firstLine="480"/>
      </w:pPr>
      <w:r>
        <w:t xml:space="preserve">For </w:t>
      </w:r>
      <w:r>
        <w:rPr>
          <w:rFonts w:hint="eastAsia"/>
        </w:rPr>
        <w:t xml:space="preserve">example, </w:t>
      </w:r>
      <w:r>
        <w:t>BitTorrent is a popular P2P protocol for file distribution.</w:t>
      </w:r>
      <w:r w:rsidRPr="004A0E8F">
        <w:t xml:space="preserve"> </w:t>
      </w:r>
      <w:r w:rsidRPr="005035F4">
        <w:t>The</w:t>
      </w:r>
      <w:r>
        <w:t xml:space="preserve">re is a </w:t>
      </w:r>
      <w:r w:rsidRPr="001C31BB">
        <w:rPr>
          <w:b/>
        </w:rPr>
        <w:t>tracker server</w:t>
      </w:r>
      <w:r w:rsidRPr="005035F4">
        <w:t xml:space="preserve"> keeps track of where file copies reside on peer machines, which ones are available at time of the client request, and helps coordinate efficient transmission and reassembly of the copied file. Clients that have already begun downloading a file communicate with the tracker periodically to negotiate faster file transfer with new peers, and provide network performance statistics</w:t>
      </w:r>
      <w:r>
        <w:t>. A</w:t>
      </w:r>
      <w:r w:rsidRPr="005035F4">
        <w:t>fter the initial peer-to-peer file download is started, peer-to-peer communication can continue with</w:t>
      </w:r>
      <w:r>
        <w:t xml:space="preserve">out the connection to a tracker.  </w:t>
      </w:r>
    </w:p>
    <w:p w14:paraId="69FCE6DD" w14:textId="77777777" w:rsidR="00D21BFA" w:rsidRDefault="00D21BFA" w:rsidP="00D21BFA">
      <w:pPr>
        <w:ind w:firstLine="480"/>
      </w:pPr>
      <w:r>
        <w:t xml:space="preserve">However, numbers problems have been found in a centralized server. Although </w:t>
      </w:r>
      <w:r>
        <w:lastRenderedPageBreak/>
        <w:t xml:space="preserve">file transferring progress is fully decentralized, locating content is still highly centralized. The centralized server like tracker servers may cause </w:t>
      </w:r>
      <w:r w:rsidRPr="001C31BB">
        <w:rPr>
          <w:b/>
        </w:rPr>
        <w:t>single point of failure</w:t>
      </w:r>
      <w:r>
        <w:t xml:space="preserve">, </w:t>
      </w:r>
      <w:r w:rsidRPr="001C31BB">
        <w:rPr>
          <w:b/>
        </w:rPr>
        <w:t xml:space="preserve">performance bottleneck </w:t>
      </w:r>
      <w:r>
        <w:t xml:space="preserve">and being punished for </w:t>
      </w:r>
      <w:r w:rsidRPr="001C31BB">
        <w:rPr>
          <w:b/>
        </w:rPr>
        <w:t>copyright infringement</w:t>
      </w:r>
      <w:r>
        <w:t>.</w:t>
      </w:r>
    </w:p>
    <w:p w14:paraId="2631A78B" w14:textId="77777777" w:rsidR="00D21BFA" w:rsidRDefault="00D21BFA" w:rsidP="00D21BFA">
      <w:pPr>
        <w:ind w:firstLine="480"/>
      </w:pPr>
      <w:r>
        <w:rPr>
          <w:rFonts w:hint="eastAsia"/>
        </w:rPr>
        <w:t xml:space="preserve">In order to fix the </w:t>
      </w:r>
      <w:r>
        <w:t>problem</w:t>
      </w:r>
      <w:r>
        <w:rPr>
          <w:rFonts w:hint="eastAsia"/>
        </w:rPr>
        <w:t xml:space="preserve"> </w:t>
      </w:r>
      <w:r>
        <w:t xml:space="preserve">from tracker servers, we’ll consider to build a distributed, P2P version of this database that will store the (key, value) pairs over millions of peers. Each peer will only hold a small subset of the totality of the (key, value) pairs. Any peer can locate the peers that have the corresponding (key, value) pairs and return the key-value pairs with a particular key. Also, any peer will also be allowed to insert new key-value pairs into the database. It is referred to as a </w:t>
      </w:r>
      <w:commentRangeStart w:id="41"/>
      <w:r w:rsidRPr="00291E40">
        <w:rPr>
          <w:b/>
        </w:rPr>
        <w:t>distributed hash table (DHT)</w:t>
      </w:r>
      <w:r>
        <w:t>.</w:t>
      </w:r>
      <w:commentRangeEnd w:id="41"/>
      <w:r w:rsidR="0020482D">
        <w:rPr>
          <w:rStyle w:val="af3"/>
        </w:rPr>
        <w:commentReference w:id="41"/>
      </w:r>
    </w:p>
    <w:p w14:paraId="59F5519E" w14:textId="77777777" w:rsidR="00D21BFA" w:rsidRDefault="00D21BFA" w:rsidP="00D21BFA">
      <w:pPr>
        <w:pStyle w:val="3"/>
      </w:pPr>
      <w:bookmarkStart w:id="42" w:name="_Toc50621729"/>
      <w:r>
        <w:t>Socket Programming with TCP</w:t>
      </w:r>
      <w:bookmarkEnd w:id="42"/>
    </w:p>
    <w:p w14:paraId="3348F73C" w14:textId="77777777" w:rsidR="00D21BFA" w:rsidRDefault="00D21BFA" w:rsidP="00D21BFA">
      <w:pPr>
        <w:ind w:firstLine="480"/>
      </w:pPr>
      <w:r>
        <w:rPr>
          <w:rFonts w:hint="eastAsia"/>
        </w:rPr>
        <w:t>Socket is a host-local</w:t>
      </w:r>
      <w:r>
        <w:t>,</w:t>
      </w:r>
      <w:r>
        <w:rPr>
          <w:rFonts w:hint="eastAsia"/>
        </w:rPr>
        <w:t xml:space="preserve"> application-created</w:t>
      </w:r>
      <w:r>
        <w:t xml:space="preserve"> and</w:t>
      </w:r>
      <w:r>
        <w:rPr>
          <w:rFonts w:hint="eastAsia"/>
        </w:rPr>
        <w:t xml:space="preserve"> OS-controlled interface</w:t>
      </w:r>
      <w:r>
        <w:t xml:space="preserve"> into which application process can both send and receive messages to/from another application. It is a door between user application and operating system.</w:t>
      </w:r>
    </w:p>
    <w:p w14:paraId="114194AA" w14:textId="77777777" w:rsidR="00D21BFA" w:rsidRDefault="00D21BFA" w:rsidP="00D21BFA">
      <w:pPr>
        <w:ind w:firstLine="480"/>
        <w:rPr>
          <w:noProof/>
        </w:rPr>
      </w:pPr>
      <w:r>
        <w:rPr>
          <w:rFonts w:hint="eastAsia"/>
        </w:rPr>
        <w:t xml:space="preserve">Socket API has two types of transport service: </w:t>
      </w:r>
      <w:r w:rsidRPr="001C31BB">
        <w:rPr>
          <w:b/>
        </w:rPr>
        <w:t>unreliable datagram</w:t>
      </w:r>
      <w:r>
        <w:rPr>
          <w:rFonts w:hint="eastAsia"/>
        </w:rPr>
        <w:t xml:space="preserve"> and </w:t>
      </w:r>
      <w:r w:rsidRPr="001C31BB">
        <w:rPr>
          <w:b/>
        </w:rPr>
        <w:t>reliable, byte stream-oriented</w:t>
      </w:r>
      <w:r>
        <w:rPr>
          <w:rFonts w:hint="eastAsia"/>
        </w:rPr>
        <w:t>.</w:t>
      </w:r>
      <w:r>
        <w:t xml:space="preserve"> TCP service is the latter one. Client communicates with server by TCP socket in the transports layer.</w:t>
      </w:r>
      <w:r>
        <w:rPr>
          <w:noProof/>
        </w:rPr>
        <w:t xml:space="preserve"> The TCP interaction between server and client is shown as </w:t>
      </w:r>
      <w:r>
        <w:rPr>
          <w:noProof/>
        </w:rPr>
        <w:fldChar w:fldCharType="begin"/>
      </w:r>
      <w:r>
        <w:rPr>
          <w:noProof/>
        </w:rPr>
        <w:instrText xml:space="preserve"> REF _Ref49443573 \h </w:instrText>
      </w:r>
      <w:r>
        <w:rPr>
          <w:noProof/>
        </w:rPr>
      </w:r>
      <w:r>
        <w:rPr>
          <w:noProof/>
        </w:rPr>
        <w:fldChar w:fldCharType="end"/>
      </w:r>
      <w:r>
        <w:rPr>
          <w:noProof/>
        </w:rPr>
        <w:fldChar w:fldCharType="begin"/>
      </w:r>
      <w:r>
        <w:rPr>
          <w:noProof/>
        </w:rPr>
        <w:instrText xml:space="preserve"> REF _Ref49443582 \h </w:instrText>
      </w:r>
      <w:r>
        <w:rPr>
          <w:noProof/>
        </w:rPr>
      </w:r>
      <w:r>
        <w:rPr>
          <w:noProof/>
        </w:rPr>
        <w:fldChar w:fldCharType="separate"/>
      </w:r>
      <w:r>
        <w:t xml:space="preserve">Figure </w:t>
      </w:r>
      <w:r>
        <w:rPr>
          <w:noProof/>
        </w:rPr>
        <w:t>2-7</w:t>
      </w:r>
      <w:r>
        <w:noBreakHyphen/>
      </w:r>
      <w:r>
        <w:rPr>
          <w:noProof/>
        </w:rPr>
        <w:t>1</w:t>
      </w:r>
      <w:r>
        <w:rPr>
          <w:noProof/>
        </w:rPr>
        <w:fldChar w:fldCharType="end"/>
      </w:r>
      <w:r>
        <w:rPr>
          <w:noProof/>
        </w:rPr>
        <w:t>.</w:t>
      </w:r>
    </w:p>
    <w:p w14:paraId="1BF0E566" w14:textId="77777777" w:rsidR="00D21BFA" w:rsidRDefault="00D21BFA">
      <w:pPr>
        <w:keepNext/>
        <w:ind w:firstLine="480"/>
        <w:jc w:val="center"/>
      </w:pPr>
      <w:r>
        <w:rPr>
          <w:noProof/>
        </w:rPr>
        <w:drawing>
          <wp:inline distT="0" distB="0" distL="0" distR="0" wp14:anchorId="0F2B2F25" wp14:editId="22B9C6AF">
            <wp:extent cx="5181600" cy="3399294"/>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94155" cy="3407530"/>
                    </a:xfrm>
                    <a:prstGeom prst="rect">
                      <a:avLst/>
                    </a:prstGeom>
                  </pic:spPr>
                </pic:pic>
              </a:graphicData>
            </a:graphic>
          </wp:inline>
        </w:drawing>
      </w:r>
    </w:p>
    <w:p w14:paraId="039D30E8" w14:textId="774BC65D" w:rsidR="00D21BFA" w:rsidRDefault="00D21BFA" w:rsidP="00D21BFA">
      <w:pPr>
        <w:pStyle w:val="ad"/>
        <w:jc w:val="center"/>
      </w:pPr>
      <w:bookmarkStart w:id="43" w:name="_Ref49443582"/>
      <w:bookmarkStart w:id="44" w:name="_Ref49443573"/>
      <w:r>
        <w:t xml:space="preserve">Figure </w:t>
      </w:r>
      <w:r w:rsidR="008D1AC6">
        <w:rPr>
          <w:noProof/>
        </w:rPr>
        <w:fldChar w:fldCharType="begin"/>
      </w:r>
      <w:r w:rsidR="008D1AC6">
        <w:rPr>
          <w:noProof/>
        </w:rPr>
        <w:instrText xml:space="preserve"> STYLEREF 3 \s </w:instrText>
      </w:r>
      <w:r w:rsidR="008D1AC6">
        <w:rPr>
          <w:noProof/>
        </w:rPr>
        <w:fldChar w:fldCharType="separate"/>
      </w:r>
      <w:r w:rsidR="006F7FCC">
        <w:rPr>
          <w:noProof/>
        </w:rPr>
        <w:t>2-7</w:t>
      </w:r>
      <w:r w:rsidR="008D1AC6">
        <w:rPr>
          <w:noProof/>
        </w:rPr>
        <w:fldChar w:fldCharType="end"/>
      </w:r>
      <w:r w:rsidR="006F7FCC">
        <w:noBreakHyphen/>
      </w:r>
      <w:r w:rsidR="008D1AC6">
        <w:rPr>
          <w:noProof/>
        </w:rPr>
        <w:fldChar w:fldCharType="begin"/>
      </w:r>
      <w:r w:rsidR="008D1AC6">
        <w:rPr>
          <w:noProof/>
        </w:rPr>
        <w:instrText xml:space="preserve"> SEQ Figure \* ARABIC \s 3 </w:instrText>
      </w:r>
      <w:r w:rsidR="008D1AC6">
        <w:rPr>
          <w:noProof/>
        </w:rPr>
        <w:fldChar w:fldCharType="separate"/>
      </w:r>
      <w:r w:rsidR="006F7FCC">
        <w:rPr>
          <w:noProof/>
        </w:rPr>
        <w:t>1</w:t>
      </w:r>
      <w:r w:rsidR="008D1AC6">
        <w:rPr>
          <w:noProof/>
        </w:rPr>
        <w:fldChar w:fldCharType="end"/>
      </w:r>
      <w:bookmarkEnd w:id="43"/>
      <w:r>
        <w:t xml:space="preserve"> Socket operation with TCP</w:t>
      </w:r>
      <w:bookmarkEnd w:id="44"/>
    </w:p>
    <w:p w14:paraId="4069E642" w14:textId="77777777" w:rsidR="00D21BFA" w:rsidRDefault="00D21BFA" w:rsidP="00D21BFA">
      <w:pPr>
        <w:pStyle w:val="3"/>
      </w:pPr>
      <w:bookmarkStart w:id="45" w:name="_Toc50621730"/>
      <w:r>
        <w:lastRenderedPageBreak/>
        <w:t>Socket Programming with UDP</w:t>
      </w:r>
      <w:bookmarkEnd w:id="45"/>
    </w:p>
    <w:p w14:paraId="39B351BC" w14:textId="77777777" w:rsidR="00D21BFA" w:rsidRDefault="00D21BFA" w:rsidP="00D21BFA">
      <w:pPr>
        <w:ind w:firstLine="480"/>
      </w:pPr>
      <w:r>
        <w:t xml:space="preserve">There is no connection between client and server, therefore UDP socket may be received out of order or lost. Both server and client are listening to the socket request, </w:t>
      </w:r>
      <w:r w:rsidRPr="00124A36">
        <w:t xml:space="preserve">responding to </w:t>
      </w:r>
      <w:r>
        <w:t>the request if they get one.</w:t>
      </w:r>
      <w:r w:rsidRPr="00D21BFA">
        <w:rPr>
          <w:noProof/>
        </w:rPr>
        <w:t xml:space="preserve"> </w:t>
      </w:r>
      <w:r>
        <w:rPr>
          <w:noProof/>
        </w:rPr>
        <w:t xml:space="preserve">The UDP interaction between server and client is shown as </w:t>
      </w:r>
      <w:r>
        <w:rPr>
          <w:noProof/>
        </w:rPr>
        <w:fldChar w:fldCharType="begin"/>
      </w:r>
      <w:r>
        <w:rPr>
          <w:noProof/>
        </w:rPr>
        <w:instrText xml:space="preserve"> REF _Ref49443612 \h </w:instrText>
      </w:r>
      <w:r>
        <w:rPr>
          <w:noProof/>
        </w:rPr>
      </w:r>
      <w:r>
        <w:rPr>
          <w:noProof/>
        </w:rPr>
        <w:fldChar w:fldCharType="separate"/>
      </w:r>
      <w:r>
        <w:t xml:space="preserve">Figure </w:t>
      </w:r>
      <w:r>
        <w:rPr>
          <w:noProof/>
        </w:rPr>
        <w:t>2-8</w:t>
      </w:r>
      <w:r>
        <w:noBreakHyphen/>
      </w:r>
      <w:r>
        <w:rPr>
          <w:noProof/>
        </w:rPr>
        <w:t>1</w:t>
      </w:r>
      <w:r>
        <w:rPr>
          <w:noProof/>
        </w:rPr>
        <w:fldChar w:fldCharType="end"/>
      </w:r>
      <w:r>
        <w:rPr>
          <w:noProof/>
        </w:rPr>
        <w:t>.</w:t>
      </w:r>
    </w:p>
    <w:p w14:paraId="2F537862" w14:textId="77777777" w:rsidR="00D21BFA" w:rsidRDefault="00D21BFA" w:rsidP="001C31BB">
      <w:pPr>
        <w:keepNext/>
        <w:jc w:val="center"/>
      </w:pPr>
      <w:r>
        <w:rPr>
          <w:noProof/>
        </w:rPr>
        <w:drawing>
          <wp:inline distT="0" distB="0" distL="0" distR="0" wp14:anchorId="017CF799" wp14:editId="323366B3">
            <wp:extent cx="5274310" cy="3058795"/>
            <wp:effectExtent l="0" t="0" r="2540" b="825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058795"/>
                    </a:xfrm>
                    <a:prstGeom prst="rect">
                      <a:avLst/>
                    </a:prstGeom>
                  </pic:spPr>
                </pic:pic>
              </a:graphicData>
            </a:graphic>
          </wp:inline>
        </w:drawing>
      </w:r>
    </w:p>
    <w:p w14:paraId="303E0E56" w14:textId="27258E9A" w:rsidR="00D21BFA" w:rsidRDefault="00D21BFA" w:rsidP="001C31BB">
      <w:pPr>
        <w:pStyle w:val="ad"/>
        <w:jc w:val="center"/>
      </w:pPr>
      <w:bookmarkStart w:id="46" w:name="_Ref49443612"/>
      <w:r>
        <w:t xml:space="preserve">Figure </w:t>
      </w:r>
      <w:r w:rsidR="008D1AC6">
        <w:rPr>
          <w:noProof/>
        </w:rPr>
        <w:fldChar w:fldCharType="begin"/>
      </w:r>
      <w:r w:rsidR="008D1AC6">
        <w:rPr>
          <w:noProof/>
        </w:rPr>
        <w:instrText xml:space="preserve"> STYLEREF 3 \s </w:instrText>
      </w:r>
      <w:r w:rsidR="008D1AC6">
        <w:rPr>
          <w:noProof/>
        </w:rPr>
        <w:fldChar w:fldCharType="separate"/>
      </w:r>
      <w:r w:rsidR="006F7FCC">
        <w:rPr>
          <w:noProof/>
        </w:rPr>
        <w:t>2-8</w:t>
      </w:r>
      <w:r w:rsidR="008D1AC6">
        <w:rPr>
          <w:noProof/>
        </w:rPr>
        <w:fldChar w:fldCharType="end"/>
      </w:r>
      <w:r w:rsidR="006F7FCC">
        <w:noBreakHyphen/>
      </w:r>
      <w:r w:rsidR="008D1AC6">
        <w:rPr>
          <w:noProof/>
        </w:rPr>
        <w:fldChar w:fldCharType="begin"/>
      </w:r>
      <w:r w:rsidR="008D1AC6">
        <w:rPr>
          <w:noProof/>
        </w:rPr>
        <w:instrText xml:space="preserve"> SEQ Figure \* ARABIC \s 3 </w:instrText>
      </w:r>
      <w:r w:rsidR="008D1AC6">
        <w:rPr>
          <w:noProof/>
        </w:rPr>
        <w:fldChar w:fldCharType="separate"/>
      </w:r>
      <w:r w:rsidR="006F7FCC">
        <w:rPr>
          <w:noProof/>
        </w:rPr>
        <w:t>1</w:t>
      </w:r>
      <w:r w:rsidR="008D1AC6">
        <w:rPr>
          <w:noProof/>
        </w:rPr>
        <w:fldChar w:fldCharType="end"/>
      </w:r>
      <w:bookmarkEnd w:id="46"/>
      <w:r>
        <w:t xml:space="preserve"> Socket operation with UDP</w:t>
      </w:r>
    </w:p>
    <w:p w14:paraId="068BBDAE" w14:textId="77777777" w:rsidR="00ED7B73" w:rsidRDefault="00ED7B73" w:rsidP="001C31BB"/>
    <w:p w14:paraId="55B8685C" w14:textId="7932231D" w:rsidR="00687E36" w:rsidRDefault="00687E36" w:rsidP="001C31BB">
      <w:r>
        <w:br w:type="page"/>
      </w:r>
    </w:p>
    <w:p w14:paraId="137A1AC1" w14:textId="77777777" w:rsidR="00687E36" w:rsidRPr="00ED7B73" w:rsidRDefault="00687E36" w:rsidP="001C31BB"/>
    <w:p w14:paraId="57B8BEB3" w14:textId="77777777" w:rsidR="00D21BFA" w:rsidRDefault="00D21BFA" w:rsidP="00D21BFA">
      <w:pPr>
        <w:pStyle w:val="2"/>
      </w:pPr>
      <w:bookmarkStart w:id="47" w:name="_Toc50621731"/>
      <w:r w:rsidRPr="0080029E">
        <w:t>Transport Layer</w:t>
      </w:r>
      <w:bookmarkEnd w:id="47"/>
    </w:p>
    <w:p w14:paraId="6578C17A" w14:textId="77777777" w:rsidR="00D21BFA" w:rsidRDefault="00D21BFA" w:rsidP="00D21BFA">
      <w:pPr>
        <w:pStyle w:val="3"/>
      </w:pPr>
      <w:bookmarkStart w:id="48" w:name="_Toc50621732"/>
      <w:r>
        <w:rPr>
          <w:rFonts w:hint="eastAsia"/>
        </w:rPr>
        <w:t>Introduction and T</w:t>
      </w:r>
      <w:r>
        <w:t>ransport-Layer Services</w:t>
      </w:r>
      <w:bookmarkEnd w:id="48"/>
    </w:p>
    <w:p w14:paraId="64A3471A" w14:textId="77777777" w:rsidR="00D21BFA" w:rsidRDefault="00D21BFA" w:rsidP="00D21BFA">
      <w:pPr>
        <w:ind w:firstLine="480"/>
      </w:pPr>
      <w:r>
        <w:t xml:space="preserve">A transport-layer protocol provides for </w:t>
      </w:r>
      <w:r w:rsidRPr="00B2164C">
        <w:rPr>
          <w:b/>
        </w:rPr>
        <w:t>logical communication between application processes</w:t>
      </w:r>
      <w:r>
        <w:t xml:space="preserve"> running on different hosts. Transport-layer protocols are implemented in the end systems but not in network routers. </w:t>
      </w:r>
    </w:p>
    <w:p w14:paraId="66EB8BDB" w14:textId="77777777" w:rsidR="00D21BFA" w:rsidRDefault="00D21BFA" w:rsidP="00D21BFA">
      <w:pPr>
        <w:ind w:firstLine="480"/>
      </w:pPr>
      <w:r>
        <w:t xml:space="preserve">On the sending side, the transport layer converts the application-layer messages into transport-layer segments. It is done by breaking the application messages into smaller chunks and adding a transport-layer header to each chunk. The segment is then passed to the network layer at the sending end system and encapsulated within a network-layer packet and sent to the destination. </w:t>
      </w:r>
    </w:p>
    <w:p w14:paraId="75614179" w14:textId="77777777" w:rsidR="00D21BFA" w:rsidRDefault="00D21BFA" w:rsidP="00D21BFA">
      <w:pPr>
        <w:ind w:firstLine="480"/>
      </w:pPr>
      <w:r>
        <w:t>On the receiving side, the network layer extracts the transport-layer segment from the datagram and passes it up to the transport layer. The transport layer then processes the received segment, making the data in the segment available to the receiving application.</w:t>
      </w:r>
    </w:p>
    <w:p w14:paraId="2F19B4E5" w14:textId="77777777" w:rsidR="00D21BFA" w:rsidRDefault="00D21BFA" w:rsidP="00D21BFA">
      <w:pPr>
        <w:ind w:firstLine="480"/>
      </w:pPr>
      <w:r>
        <w:t xml:space="preserve">If transport-layer protocols, for example—TCP and UDP, are available to network applications, these protocols have to guarantee the functions will be executed properly and the errors will be detected. Transport-layer protocols must do these four </w:t>
      </w:r>
      <w:r w:rsidRPr="00E503AB">
        <w:t>principal</w:t>
      </w:r>
      <w:r>
        <w:t xml:space="preserve"> functions: </w:t>
      </w:r>
      <w:r w:rsidRPr="001C31BB">
        <w:rPr>
          <w:i/>
        </w:rPr>
        <w:t>multiplexing/demultiplexing, reliable data transferring, flow control</w:t>
      </w:r>
      <w:r>
        <w:t xml:space="preserve"> and </w:t>
      </w:r>
      <w:r w:rsidRPr="001C31BB">
        <w:rPr>
          <w:i/>
        </w:rPr>
        <w:t>congestion control</w:t>
      </w:r>
      <w:r>
        <w:t>.</w:t>
      </w:r>
    </w:p>
    <w:p w14:paraId="083D8B70" w14:textId="77777777" w:rsidR="00D21BFA" w:rsidRDefault="00D21BFA" w:rsidP="00D21BFA"/>
    <w:p w14:paraId="3C1AFDC9" w14:textId="77777777" w:rsidR="00D21BFA" w:rsidRDefault="00D21BFA" w:rsidP="00D21BFA">
      <w:pPr>
        <w:pStyle w:val="3"/>
      </w:pPr>
      <w:bookmarkStart w:id="49" w:name="_Toc50621733"/>
      <w:r>
        <w:rPr>
          <w:rFonts w:hint="eastAsia"/>
        </w:rPr>
        <w:lastRenderedPageBreak/>
        <w:t xml:space="preserve">Multiplexing </w:t>
      </w:r>
      <w:r>
        <w:t>and Demultiplexing</w:t>
      </w:r>
      <w:bookmarkEnd w:id="49"/>
    </w:p>
    <w:p w14:paraId="7286E767" w14:textId="77777777" w:rsidR="00D21BFA" w:rsidRDefault="00D21BFA" w:rsidP="001C31BB">
      <w:pPr>
        <w:keepNext/>
        <w:jc w:val="center"/>
      </w:pPr>
      <w:r>
        <w:rPr>
          <w:rFonts w:hint="eastAsia"/>
          <w:noProof/>
        </w:rPr>
        <w:drawing>
          <wp:inline distT="0" distB="0" distL="0" distR="0" wp14:anchorId="78F7AAC1" wp14:editId="505EAFA0">
            <wp:extent cx="3113833" cy="215265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ultiplex and demultiplex.png"/>
                    <pic:cNvPicPr/>
                  </pic:nvPicPr>
                  <pic:blipFill>
                    <a:blip r:embed="rId35">
                      <a:extLst>
                        <a:ext uri="{28A0092B-C50C-407E-A947-70E740481C1C}">
                          <a14:useLocalDpi xmlns:a14="http://schemas.microsoft.com/office/drawing/2010/main" val="0"/>
                        </a:ext>
                      </a:extLst>
                    </a:blip>
                    <a:stretch>
                      <a:fillRect/>
                    </a:stretch>
                  </pic:blipFill>
                  <pic:spPr>
                    <a:xfrm>
                      <a:off x="0" y="0"/>
                      <a:ext cx="3118903" cy="2156155"/>
                    </a:xfrm>
                    <a:prstGeom prst="rect">
                      <a:avLst/>
                    </a:prstGeom>
                  </pic:spPr>
                </pic:pic>
              </a:graphicData>
            </a:graphic>
          </wp:inline>
        </w:drawing>
      </w:r>
    </w:p>
    <w:p w14:paraId="3C683D06" w14:textId="1C69F883" w:rsidR="00D21BFA" w:rsidRDefault="00D21BFA" w:rsidP="001C31BB">
      <w:pPr>
        <w:pStyle w:val="ad"/>
        <w:jc w:val="center"/>
      </w:pPr>
      <w:r>
        <w:t xml:space="preserve">Figure </w:t>
      </w:r>
      <w:r w:rsidR="008D1AC6">
        <w:rPr>
          <w:noProof/>
        </w:rPr>
        <w:fldChar w:fldCharType="begin"/>
      </w:r>
      <w:r w:rsidR="008D1AC6">
        <w:rPr>
          <w:noProof/>
        </w:rPr>
        <w:instrText xml:space="preserve"> STYLEREF 3 \s </w:instrText>
      </w:r>
      <w:r w:rsidR="008D1AC6">
        <w:rPr>
          <w:noProof/>
        </w:rPr>
        <w:fldChar w:fldCharType="separate"/>
      </w:r>
      <w:r w:rsidR="006F7FCC">
        <w:rPr>
          <w:noProof/>
        </w:rPr>
        <w:t>3-2</w:t>
      </w:r>
      <w:r w:rsidR="008D1AC6">
        <w:rPr>
          <w:noProof/>
        </w:rPr>
        <w:fldChar w:fldCharType="end"/>
      </w:r>
      <w:r w:rsidR="006F7FCC">
        <w:noBreakHyphen/>
      </w:r>
      <w:r w:rsidR="008D1AC6">
        <w:rPr>
          <w:noProof/>
        </w:rPr>
        <w:fldChar w:fldCharType="begin"/>
      </w:r>
      <w:r w:rsidR="008D1AC6">
        <w:rPr>
          <w:noProof/>
        </w:rPr>
        <w:instrText xml:space="preserve"> SEQ Figure \* ARABIC \s 3 </w:instrText>
      </w:r>
      <w:r w:rsidR="008D1AC6">
        <w:rPr>
          <w:noProof/>
        </w:rPr>
        <w:fldChar w:fldCharType="separate"/>
      </w:r>
      <w:r w:rsidR="006F7FCC">
        <w:rPr>
          <w:noProof/>
        </w:rPr>
        <w:t>1</w:t>
      </w:r>
      <w:r w:rsidR="008D1AC6">
        <w:rPr>
          <w:noProof/>
        </w:rPr>
        <w:fldChar w:fldCharType="end"/>
      </w:r>
      <w:r>
        <w:t xml:space="preserve"> Multiplexing and demultiplexing in transport layer</w:t>
      </w:r>
    </w:p>
    <w:p w14:paraId="05F9EA85" w14:textId="77777777" w:rsidR="00D21BFA" w:rsidRPr="00D21BFA" w:rsidRDefault="00D21BFA" w:rsidP="001C31BB"/>
    <w:p w14:paraId="5FA6B3E6" w14:textId="77777777" w:rsidR="00D21BFA" w:rsidRDefault="00D21BFA" w:rsidP="00D21BFA">
      <w:pPr>
        <w:ind w:firstLine="480"/>
      </w:pPr>
      <w:r w:rsidRPr="00FE2CAE">
        <w:t>Transport layer</w:t>
      </w:r>
      <w:r>
        <w:t xml:space="preserve"> in receiver’s host</w:t>
      </w:r>
      <w:r w:rsidRPr="00FE2CAE">
        <w:t xml:space="preserve"> gathers chunks of data it receives from different sockets and encapsulate them with transport headers. Passing these resulting segments to the network layer is called </w:t>
      </w:r>
      <w:r w:rsidRPr="00EC56B8">
        <w:rPr>
          <w:b/>
        </w:rPr>
        <w:t>multiplexing</w:t>
      </w:r>
      <w:r w:rsidRPr="00FE2CAE">
        <w:t>.</w:t>
      </w:r>
      <w:r>
        <w:t xml:space="preserve"> Meanwhile, t</w:t>
      </w:r>
      <w:r w:rsidRPr="00FE2CAE">
        <w:t xml:space="preserve">he reverse process which is delivering data to the correct socket by the transport layer is called </w:t>
      </w:r>
      <w:r w:rsidRPr="00EC56B8">
        <w:rPr>
          <w:b/>
        </w:rPr>
        <w:t>demultiplexing</w:t>
      </w:r>
      <w:r w:rsidRPr="00FE2CAE">
        <w:t>.</w:t>
      </w:r>
    </w:p>
    <w:p w14:paraId="1950789E" w14:textId="77777777" w:rsidR="00D21BFA" w:rsidRDefault="00D21BFA" w:rsidP="00D21BFA">
      <w:pPr>
        <w:ind w:firstLine="480"/>
      </w:pPr>
      <w:r>
        <w:t>Each segment have special fields that indicate the correct socket to which the segment is to be delivered. These special fields are the</w:t>
      </w:r>
      <w:r w:rsidRPr="00093D89">
        <w:rPr>
          <w:b/>
        </w:rPr>
        <w:t xml:space="preserve"> source port number </w:t>
      </w:r>
      <w:r w:rsidRPr="00093D89">
        <w:t>field</w:t>
      </w:r>
      <w:r>
        <w:t xml:space="preserve"> and the </w:t>
      </w:r>
      <w:r w:rsidRPr="00093D89">
        <w:rPr>
          <w:b/>
        </w:rPr>
        <w:t>destination port number</w:t>
      </w:r>
      <w:r>
        <w:t xml:space="preserve"> field. Each port number is a 16-bit number, ranging from 0 to</w:t>
      </w:r>
      <w:r>
        <w:rPr>
          <w:rFonts w:hint="eastAsia"/>
        </w:rPr>
        <w:t xml:space="preserve"> </w:t>
      </w:r>
      <w:r>
        <w:t>65535. The port numbers ranging from 0 to 1023 are called well-known port numbers and are restricted. The list of well-known port numbers is given in [RFC 1700] and is updated at http://www.iana.org [RFC 3232].</w:t>
      </w:r>
    </w:p>
    <w:p w14:paraId="3F2FF4C1" w14:textId="77777777" w:rsidR="00D21BFA" w:rsidRDefault="00D21BFA" w:rsidP="00D21BFA">
      <w:pPr>
        <w:pStyle w:val="3"/>
      </w:pPr>
      <w:bookmarkStart w:id="50" w:name="_Ref49526740"/>
      <w:bookmarkStart w:id="51" w:name="_Toc50621734"/>
      <w:r>
        <w:rPr>
          <w:rFonts w:hint="eastAsia"/>
        </w:rPr>
        <w:t>Connect</w:t>
      </w:r>
      <w:r>
        <w:t>ionless Transport: UDP</w:t>
      </w:r>
      <w:bookmarkEnd w:id="50"/>
      <w:bookmarkEnd w:id="51"/>
    </w:p>
    <w:p w14:paraId="2DCD6229" w14:textId="35CE6E9B" w:rsidR="00D21BFA" w:rsidRDefault="00895040" w:rsidP="00D21BFA">
      <w:pPr>
        <w:ind w:firstLine="480"/>
      </w:pPr>
      <w:r w:rsidRPr="00C86A21">
        <w:rPr>
          <w:b/>
        </w:rPr>
        <w:t xml:space="preserve">User Datagram Protocol </w:t>
      </w:r>
      <w:r w:rsidR="000A58D2" w:rsidRPr="00C86A21">
        <w:rPr>
          <w:b/>
        </w:rPr>
        <w:t>(</w:t>
      </w:r>
      <w:r w:rsidR="00D21BFA" w:rsidRPr="00C86A21">
        <w:rPr>
          <w:b/>
        </w:rPr>
        <w:t>UDP</w:t>
      </w:r>
      <w:r w:rsidR="000A58D2" w:rsidRPr="00C86A21">
        <w:rPr>
          <w:b/>
        </w:rPr>
        <w:t>)</w:t>
      </w:r>
      <w:r w:rsidR="00D21BFA">
        <w:t xml:space="preserve">, defined in [RFC 768], does just the </w:t>
      </w:r>
      <w:r>
        <w:t>m</w:t>
      </w:r>
      <w:r w:rsidR="00D21BFA">
        <w:t>ultiplexing</w:t>
      </w:r>
      <w:r>
        <w:t xml:space="preserve"> and </w:t>
      </w:r>
      <w:r w:rsidR="00D21BFA">
        <w:t xml:space="preserve">demultiplexing function and some light error checking as a transport protocol. </w:t>
      </w:r>
    </w:p>
    <w:p w14:paraId="3B3B94C3" w14:textId="77777777" w:rsidR="00D21BFA" w:rsidRDefault="00D21BFA" w:rsidP="00D21BFA">
      <w:pPr>
        <w:ind w:firstLine="480"/>
      </w:pPr>
      <w:r>
        <w:t>UDP takes messages from the application process, attaches source and destination port number fields for the multiplexing/demultiplexing service, adds two other small fields, and passes the resulting segment to the network layer. The network layer encapsulates the transport-layer segment into an IP datagram and then makes a attempt</w:t>
      </w:r>
      <w:r>
        <w:rPr>
          <w:rFonts w:hint="eastAsia"/>
        </w:rPr>
        <w:t xml:space="preserve"> </w:t>
      </w:r>
      <w:r>
        <w:t xml:space="preserve">to deliver the segment to the receiving host. </w:t>
      </w:r>
    </w:p>
    <w:p w14:paraId="77C6DCD2" w14:textId="77777777" w:rsidR="00D21BFA" w:rsidRDefault="00D21BFA" w:rsidP="00D21BFA">
      <w:pPr>
        <w:ind w:firstLine="480"/>
      </w:pPr>
      <w:r>
        <w:t xml:space="preserve">If the segment arrives at the receiving host, UDP uses the destination port number to deliver the segment’s data to the correct application process. There is no </w:t>
      </w:r>
      <w:r>
        <w:lastRenderedPageBreak/>
        <w:t>handshaking with UDP between sending and receiving transport-layer entities before sending a segment. For this reason,</w:t>
      </w:r>
      <w:r>
        <w:rPr>
          <w:rFonts w:hint="eastAsia"/>
        </w:rPr>
        <w:t xml:space="preserve"> </w:t>
      </w:r>
      <w:r>
        <w:t>UDP is said to be connectionless.</w:t>
      </w:r>
    </w:p>
    <w:p w14:paraId="23125848" w14:textId="77777777" w:rsidR="00D21BFA" w:rsidRDefault="00D21BFA" w:rsidP="00D21BFA">
      <w:pPr>
        <w:ind w:firstLine="480"/>
      </w:pPr>
      <w:r>
        <w:t>M</w:t>
      </w:r>
      <w:r w:rsidRPr="006C0FE3">
        <w:t>any applications are better suited for UDP</w:t>
      </w:r>
      <w:r>
        <w:t xml:space="preserve"> than TCP</w:t>
      </w:r>
      <w:r w:rsidRPr="006C0FE3">
        <w:t xml:space="preserve"> for the following reasons</w:t>
      </w:r>
      <w:r>
        <w:t>:</w:t>
      </w:r>
    </w:p>
    <w:p w14:paraId="11D17C87" w14:textId="77777777" w:rsidR="00D21BFA" w:rsidRDefault="00D21BFA" w:rsidP="001C31BB">
      <w:pPr>
        <w:pStyle w:val="ac"/>
        <w:numPr>
          <w:ilvl w:val="0"/>
          <w:numId w:val="3"/>
        </w:numPr>
        <w:ind w:leftChars="0"/>
      </w:pPr>
      <w:r w:rsidRPr="001C31BB">
        <w:rPr>
          <w:b/>
        </w:rPr>
        <w:t>No connection establishment</w:t>
      </w:r>
      <w:r>
        <w:t>: UDP does not use a three-way handshake and not introduce any delay to establish a connection.</w:t>
      </w:r>
    </w:p>
    <w:p w14:paraId="2CA30DA0" w14:textId="77777777" w:rsidR="00D21BFA" w:rsidRDefault="00D21BFA" w:rsidP="00D21BFA">
      <w:pPr>
        <w:pStyle w:val="ac"/>
        <w:numPr>
          <w:ilvl w:val="0"/>
          <w:numId w:val="3"/>
        </w:numPr>
        <w:ind w:leftChars="0"/>
      </w:pPr>
      <w:r w:rsidRPr="001C31BB">
        <w:rPr>
          <w:b/>
        </w:rPr>
        <w:t>No connection state</w:t>
      </w:r>
      <w:r>
        <w:t>: UDP does not maintains connection state, including buffers, congestion-control parameters, and sequence and acknowledgment number parameters. This is one of reasons an application can typically support more active clients.</w:t>
      </w:r>
    </w:p>
    <w:p w14:paraId="064E9104" w14:textId="77777777" w:rsidR="00D21BFA" w:rsidRDefault="00D21BFA" w:rsidP="00D21BFA">
      <w:pPr>
        <w:pStyle w:val="ac"/>
        <w:numPr>
          <w:ilvl w:val="0"/>
          <w:numId w:val="3"/>
        </w:numPr>
        <w:ind w:leftChars="0"/>
      </w:pPr>
      <w:r w:rsidRPr="001C31BB">
        <w:rPr>
          <w:b/>
        </w:rPr>
        <w:t>Small packet header overhead</w:t>
      </w:r>
      <w:r>
        <w:t>:</w:t>
      </w:r>
      <w:r w:rsidRPr="006C0FE3">
        <w:t xml:space="preserve"> The TCP segment has 20 bytes of </w:t>
      </w:r>
      <w:r>
        <w:t>header overhead</w:t>
      </w:r>
      <w:r w:rsidRPr="006C0FE3">
        <w:t>, whereas UDP has only 8</w:t>
      </w:r>
      <w:r>
        <w:t>.</w:t>
      </w:r>
    </w:p>
    <w:p w14:paraId="0F1DEA6C" w14:textId="77777777" w:rsidR="00D21BFA" w:rsidRDefault="00D21BFA" w:rsidP="00D21BFA">
      <w:pPr>
        <w:pStyle w:val="ac"/>
        <w:numPr>
          <w:ilvl w:val="0"/>
          <w:numId w:val="3"/>
        </w:numPr>
        <w:ind w:leftChars="0"/>
      </w:pPr>
      <w:r w:rsidRPr="001C31BB">
        <w:rPr>
          <w:b/>
        </w:rPr>
        <w:t>No congestion control</w:t>
      </w:r>
      <w:r w:rsidRPr="006C0FE3">
        <w:t>: UDP can blast away as fast as desired</w:t>
      </w:r>
      <w:r>
        <w:t>.</w:t>
      </w:r>
    </w:p>
    <w:p w14:paraId="09B6EBE8" w14:textId="77777777" w:rsidR="00D21BFA" w:rsidRDefault="00D21BFA" w:rsidP="001C31BB">
      <w:pPr>
        <w:keepNext/>
        <w:jc w:val="center"/>
      </w:pPr>
      <w:r>
        <w:rPr>
          <w:noProof/>
        </w:rPr>
        <w:drawing>
          <wp:inline distT="0" distB="0" distL="0" distR="0" wp14:anchorId="5B8478F2" wp14:editId="0420C45E">
            <wp:extent cx="1838325" cy="1581150"/>
            <wp:effectExtent l="0" t="0" r="9525"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38325" cy="1581150"/>
                    </a:xfrm>
                    <a:prstGeom prst="rect">
                      <a:avLst/>
                    </a:prstGeom>
                  </pic:spPr>
                </pic:pic>
              </a:graphicData>
            </a:graphic>
          </wp:inline>
        </w:drawing>
      </w:r>
    </w:p>
    <w:p w14:paraId="4984DF60" w14:textId="5037EED8" w:rsidR="00D21BFA" w:rsidRDefault="00D21BFA" w:rsidP="001C31BB">
      <w:pPr>
        <w:pStyle w:val="ad"/>
        <w:jc w:val="center"/>
      </w:pPr>
      <w:bookmarkStart w:id="52" w:name="_Ref49443934"/>
      <w:r>
        <w:t xml:space="preserve">Figure </w:t>
      </w:r>
      <w:r w:rsidR="008D1AC6">
        <w:rPr>
          <w:noProof/>
        </w:rPr>
        <w:fldChar w:fldCharType="begin"/>
      </w:r>
      <w:r w:rsidR="008D1AC6">
        <w:rPr>
          <w:noProof/>
        </w:rPr>
        <w:instrText xml:space="preserve"> STYLEREF 3 \s </w:instrText>
      </w:r>
      <w:r w:rsidR="008D1AC6">
        <w:rPr>
          <w:noProof/>
        </w:rPr>
        <w:fldChar w:fldCharType="separate"/>
      </w:r>
      <w:r w:rsidR="006F7FCC">
        <w:rPr>
          <w:noProof/>
        </w:rPr>
        <w:t>3-3</w:t>
      </w:r>
      <w:r w:rsidR="008D1AC6">
        <w:rPr>
          <w:noProof/>
        </w:rPr>
        <w:fldChar w:fldCharType="end"/>
      </w:r>
      <w:r w:rsidR="006F7FCC">
        <w:noBreakHyphen/>
      </w:r>
      <w:r w:rsidR="008D1AC6">
        <w:rPr>
          <w:noProof/>
        </w:rPr>
        <w:fldChar w:fldCharType="begin"/>
      </w:r>
      <w:r w:rsidR="008D1AC6">
        <w:rPr>
          <w:noProof/>
        </w:rPr>
        <w:instrText xml:space="preserve"> SEQ Figure \* ARABIC \s 3 </w:instrText>
      </w:r>
      <w:r w:rsidR="008D1AC6">
        <w:rPr>
          <w:noProof/>
        </w:rPr>
        <w:fldChar w:fldCharType="separate"/>
      </w:r>
      <w:r w:rsidR="006F7FCC">
        <w:rPr>
          <w:noProof/>
        </w:rPr>
        <w:t>1</w:t>
      </w:r>
      <w:r w:rsidR="008D1AC6">
        <w:rPr>
          <w:noProof/>
        </w:rPr>
        <w:fldChar w:fldCharType="end"/>
      </w:r>
      <w:bookmarkEnd w:id="52"/>
      <w:r>
        <w:t xml:space="preserve"> UDP segment structure</w:t>
      </w:r>
    </w:p>
    <w:p w14:paraId="097A3348" w14:textId="77777777" w:rsidR="00D21BFA" w:rsidRPr="00D21BFA" w:rsidRDefault="00D21BFA" w:rsidP="001C31BB"/>
    <w:p w14:paraId="300DF69F" w14:textId="77777777" w:rsidR="00D21BFA" w:rsidRDefault="00D21BFA" w:rsidP="00D21BFA">
      <w:pPr>
        <w:ind w:firstLine="480"/>
      </w:pPr>
      <w:r>
        <w:t xml:space="preserve">The UDP segment structure, shown in </w:t>
      </w:r>
      <w:r>
        <w:fldChar w:fldCharType="begin"/>
      </w:r>
      <w:r>
        <w:instrText xml:space="preserve"> REF _Ref49443934 \h </w:instrText>
      </w:r>
      <w:r>
        <w:fldChar w:fldCharType="separate"/>
      </w:r>
      <w:r>
        <w:t xml:space="preserve">Figure </w:t>
      </w:r>
      <w:r>
        <w:rPr>
          <w:noProof/>
        </w:rPr>
        <w:t>3-3</w:t>
      </w:r>
      <w:r>
        <w:noBreakHyphen/>
      </w:r>
      <w:r>
        <w:rPr>
          <w:noProof/>
        </w:rPr>
        <w:t>1</w:t>
      </w:r>
      <w:r>
        <w:fldChar w:fldCharType="end"/>
      </w:r>
      <w:r>
        <w:t xml:space="preserve">, is defined in [RFC 768]. The application data occupies the data field of the UDP segment. The UDP header has only four fields, each consisting of two bytes. The </w:t>
      </w:r>
      <w:r w:rsidRPr="001C31BB">
        <w:rPr>
          <w:b/>
        </w:rPr>
        <w:t>port numbers</w:t>
      </w:r>
      <w:r>
        <w:t xml:space="preserve"> identity the correct process. The</w:t>
      </w:r>
      <w:r w:rsidRPr="001C31BB">
        <w:rPr>
          <w:b/>
        </w:rPr>
        <w:t xml:space="preserve"> length</w:t>
      </w:r>
      <w:r>
        <w:t xml:space="preserve"> field specifies the number of bytes in the UDP segment (header plus data). </w:t>
      </w:r>
    </w:p>
    <w:p w14:paraId="22BB04B6" w14:textId="77777777" w:rsidR="00D21BFA" w:rsidRDefault="00D21BFA" w:rsidP="00D21BFA">
      <w:pPr>
        <w:ind w:firstLine="480"/>
      </w:pPr>
      <w:r>
        <w:t xml:space="preserve">The last field is </w:t>
      </w:r>
      <w:r w:rsidRPr="001C31BB">
        <w:rPr>
          <w:b/>
        </w:rPr>
        <w:t>checksum</w:t>
      </w:r>
      <w:r>
        <w:t>. It can detect whether errors have been introduced into the segment. By adding each group of 2-byte length header, data and length of the segment, its 1s’complement must match to the checksum number.</w:t>
      </w:r>
    </w:p>
    <w:p w14:paraId="7BB07083" w14:textId="304D9930" w:rsidR="00D21BFA" w:rsidRDefault="00D21BFA" w:rsidP="00D21BFA">
      <w:pPr>
        <w:pStyle w:val="3"/>
      </w:pPr>
      <w:bookmarkStart w:id="53" w:name="_Toc50621735"/>
      <w:r w:rsidRPr="00EA5BAE">
        <w:t xml:space="preserve">Principles of Reliable </w:t>
      </w:r>
      <w:r w:rsidR="00CD2D29">
        <w:t>D</w:t>
      </w:r>
      <w:r w:rsidR="00CD2D29" w:rsidRPr="00EA5BAE">
        <w:t xml:space="preserve">ata </w:t>
      </w:r>
      <w:bookmarkEnd w:id="53"/>
      <w:r w:rsidR="00CD2D29">
        <w:t>T</w:t>
      </w:r>
      <w:r w:rsidR="00CD2D29" w:rsidRPr="00EA5BAE">
        <w:t>ransfer</w:t>
      </w:r>
    </w:p>
    <w:p w14:paraId="3AD94CD9" w14:textId="77777777" w:rsidR="00D21BFA" w:rsidRDefault="00D21BFA" w:rsidP="00D21BFA">
      <w:pPr>
        <w:ind w:firstLine="480"/>
      </w:pPr>
      <w:r>
        <w:t xml:space="preserve">The problem of implementing reliable data transfer occurs not only at the transport layer, but also at the link layer and the application layer. </w:t>
      </w:r>
    </w:p>
    <w:p w14:paraId="3D65F307" w14:textId="77777777" w:rsidR="00D21BFA" w:rsidRDefault="00D21BFA" w:rsidP="00D21BFA">
      <w:pPr>
        <w:ind w:firstLine="480"/>
      </w:pPr>
      <w:r>
        <w:t>This task is made difficult by the fact that the layer below the</w:t>
      </w:r>
      <w:r w:rsidRPr="00EF6B40">
        <w:rPr>
          <w:rFonts w:hint="eastAsia"/>
          <w:b/>
        </w:rPr>
        <w:t xml:space="preserve"> </w:t>
      </w:r>
      <w:r w:rsidRPr="00EF6B40">
        <w:rPr>
          <w:b/>
        </w:rPr>
        <w:t>reliable data transfer</w:t>
      </w:r>
      <w:r>
        <w:rPr>
          <w:b/>
        </w:rPr>
        <w:t xml:space="preserve"> (rdt)</w:t>
      </w:r>
      <w:r w:rsidRPr="00EF6B40">
        <w:rPr>
          <w:b/>
        </w:rPr>
        <w:t xml:space="preserve"> protocol</w:t>
      </w:r>
      <w:r>
        <w:t xml:space="preserve"> may be unreliable. For example, TCP is a reliable data</w:t>
      </w:r>
    </w:p>
    <w:p w14:paraId="0B29375A" w14:textId="77777777" w:rsidR="00D21BFA" w:rsidRDefault="00D21BFA" w:rsidP="00D21BFA">
      <w:r>
        <w:t>transfer protocol that is implemented on top of an unreliable (IP) end-to-end network layer. When</w:t>
      </w:r>
      <w:r>
        <w:rPr>
          <w:rFonts w:hint="eastAsia"/>
        </w:rPr>
        <w:t xml:space="preserve"> </w:t>
      </w:r>
      <w:r>
        <w:t xml:space="preserve">the underlying channel can corrupt bits or lose entire packets, </w:t>
      </w:r>
      <w:r>
        <w:lastRenderedPageBreak/>
        <w:t xml:space="preserve">the underlying channel will not reorder packets as it is unreliable. </w:t>
      </w:r>
    </w:p>
    <w:p w14:paraId="473D2913" w14:textId="77777777" w:rsidR="00D21BFA" w:rsidRDefault="00D21BFA" w:rsidP="001C31BB">
      <w:pPr>
        <w:keepNext/>
        <w:jc w:val="center"/>
      </w:pPr>
      <w:r>
        <w:rPr>
          <w:rFonts w:hint="eastAsia"/>
          <w:noProof/>
        </w:rPr>
        <w:drawing>
          <wp:inline distT="0" distB="0" distL="0" distR="0" wp14:anchorId="781A0590" wp14:editId="19546717">
            <wp:extent cx="4824997" cy="3004142"/>
            <wp:effectExtent l="0" t="0" r="0" b="635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DT.png"/>
                    <pic:cNvPicPr/>
                  </pic:nvPicPr>
                  <pic:blipFill>
                    <a:blip r:embed="rId37">
                      <a:extLst>
                        <a:ext uri="{28A0092B-C50C-407E-A947-70E740481C1C}">
                          <a14:useLocalDpi xmlns:a14="http://schemas.microsoft.com/office/drawing/2010/main" val="0"/>
                        </a:ext>
                      </a:extLst>
                    </a:blip>
                    <a:stretch>
                      <a:fillRect/>
                    </a:stretch>
                  </pic:blipFill>
                  <pic:spPr>
                    <a:xfrm>
                      <a:off x="0" y="0"/>
                      <a:ext cx="4824997" cy="3004142"/>
                    </a:xfrm>
                    <a:prstGeom prst="rect">
                      <a:avLst/>
                    </a:prstGeom>
                  </pic:spPr>
                </pic:pic>
              </a:graphicData>
            </a:graphic>
          </wp:inline>
        </w:drawing>
      </w:r>
    </w:p>
    <w:p w14:paraId="105D8C48" w14:textId="685F8495" w:rsidR="00D21BFA" w:rsidRDefault="00D21BFA" w:rsidP="001C31BB">
      <w:pPr>
        <w:pStyle w:val="ad"/>
        <w:jc w:val="center"/>
      </w:pPr>
      <w:bookmarkStart w:id="54" w:name="_Ref49444073"/>
      <w:r>
        <w:t xml:space="preserve">Figure </w:t>
      </w:r>
      <w:r w:rsidR="008D1AC6">
        <w:rPr>
          <w:noProof/>
        </w:rPr>
        <w:fldChar w:fldCharType="begin"/>
      </w:r>
      <w:r w:rsidR="008D1AC6">
        <w:rPr>
          <w:noProof/>
        </w:rPr>
        <w:instrText xml:space="preserve"> STYLEREF 3 \s </w:instrText>
      </w:r>
      <w:r w:rsidR="008D1AC6">
        <w:rPr>
          <w:noProof/>
        </w:rPr>
        <w:fldChar w:fldCharType="separate"/>
      </w:r>
      <w:r w:rsidR="006F7FCC">
        <w:rPr>
          <w:noProof/>
        </w:rPr>
        <w:t>3-4</w:t>
      </w:r>
      <w:r w:rsidR="008D1AC6">
        <w:rPr>
          <w:noProof/>
        </w:rPr>
        <w:fldChar w:fldCharType="end"/>
      </w:r>
      <w:r w:rsidR="006F7FCC">
        <w:noBreakHyphen/>
      </w:r>
      <w:r w:rsidR="008D1AC6">
        <w:rPr>
          <w:noProof/>
        </w:rPr>
        <w:fldChar w:fldCharType="begin"/>
      </w:r>
      <w:r w:rsidR="008D1AC6">
        <w:rPr>
          <w:noProof/>
        </w:rPr>
        <w:instrText xml:space="preserve"> SEQ Figure \* ARABIC \s 3 </w:instrText>
      </w:r>
      <w:r w:rsidR="008D1AC6">
        <w:rPr>
          <w:noProof/>
        </w:rPr>
        <w:fldChar w:fldCharType="separate"/>
      </w:r>
      <w:r w:rsidR="006F7FCC">
        <w:rPr>
          <w:noProof/>
        </w:rPr>
        <w:t>1</w:t>
      </w:r>
      <w:r w:rsidR="008D1AC6">
        <w:rPr>
          <w:noProof/>
        </w:rPr>
        <w:fldChar w:fldCharType="end"/>
      </w:r>
      <w:bookmarkEnd w:id="54"/>
      <w:r>
        <w:t xml:space="preserve"> Reliable data transfer protocol in transport layer</w:t>
      </w:r>
    </w:p>
    <w:p w14:paraId="6FDB597B" w14:textId="77777777" w:rsidR="00D21BFA" w:rsidRDefault="00D21BFA" w:rsidP="00D21BFA">
      <w:r>
        <w:tab/>
      </w:r>
    </w:p>
    <w:p w14:paraId="4D04ADC8" w14:textId="77777777" w:rsidR="00D21BFA" w:rsidRDefault="00D21BFA" w:rsidP="00D21BFA">
      <w:pPr>
        <w:ind w:firstLine="480"/>
      </w:pPr>
      <w:r>
        <w:fldChar w:fldCharType="begin"/>
      </w:r>
      <w:r>
        <w:instrText xml:space="preserve"> REF _Ref49444073 \h </w:instrText>
      </w:r>
      <w:r>
        <w:fldChar w:fldCharType="separate"/>
      </w:r>
      <w:r>
        <w:t xml:space="preserve">Figure </w:t>
      </w:r>
      <w:r>
        <w:rPr>
          <w:noProof/>
        </w:rPr>
        <w:t>3-4</w:t>
      </w:r>
      <w:r>
        <w:noBreakHyphen/>
      </w:r>
      <w:r>
        <w:rPr>
          <w:noProof/>
        </w:rPr>
        <w:t>1</w:t>
      </w:r>
      <w:r>
        <w:fldChar w:fldCharType="end"/>
      </w:r>
      <w:r>
        <w:t xml:space="preserve"> illustrates the interfaces for our data</w:t>
      </w:r>
      <w:r>
        <w:rPr>
          <w:rFonts w:hint="eastAsia"/>
        </w:rPr>
        <w:t xml:space="preserve"> </w:t>
      </w:r>
      <w:r>
        <w:t xml:space="preserve">transfer protocol. The sending side of the data transfer protocol will be invoked from above by a call to </w:t>
      </w:r>
      <w:r w:rsidRPr="00EF6B40">
        <w:rPr>
          <w:i/>
        </w:rPr>
        <w:t>rdt_send()</w:t>
      </w:r>
      <w:r>
        <w:t xml:space="preserve">. It will pass the data to be delivered to the upper layer at the receiving side. On the receiving side, </w:t>
      </w:r>
      <w:r w:rsidRPr="00EF6B40">
        <w:rPr>
          <w:i/>
        </w:rPr>
        <w:t>rdt_rcv()</w:t>
      </w:r>
      <w:r>
        <w:t xml:space="preserve"> will be called when a packet arrives from the receiving side of the channel. When the rdt protocol wants to deliver data to the upper layer, it will do so by calling </w:t>
      </w:r>
      <w:r w:rsidRPr="00EF6B40">
        <w:rPr>
          <w:i/>
        </w:rPr>
        <w:t>deliver_data()</w:t>
      </w:r>
      <w:r>
        <w:t>.</w:t>
      </w:r>
      <w:r>
        <w:rPr>
          <w:rFonts w:hint="eastAsia"/>
        </w:rPr>
        <w:t xml:space="preserve"> </w:t>
      </w:r>
      <w:r>
        <w:t>Both the send and receive sides of rdt send packets to the other side by a call to udt_send().</w:t>
      </w:r>
    </w:p>
    <w:p w14:paraId="478BB34A" w14:textId="77777777" w:rsidR="00D21BFA" w:rsidRDefault="00D21BFA" w:rsidP="00D21BFA">
      <w:pPr>
        <w:ind w:firstLine="480"/>
      </w:pPr>
      <w:r>
        <w:t xml:space="preserve">Building a reliable data transfer protocol that fixed problems with bit errors and loss of packets, we have to add some control info for the error detection: </w:t>
      </w:r>
      <w:r w:rsidRPr="001C31BB">
        <w:rPr>
          <w:b/>
        </w:rPr>
        <w:t>acknowledgements (ACKs)</w:t>
      </w:r>
      <w:r>
        <w:t xml:space="preserve">, telling sender that receiver got the no-error packet or asking for a new packet because of the </w:t>
      </w:r>
      <w:r w:rsidRPr="00F643BD">
        <w:t>incorrect</w:t>
      </w:r>
      <w:r>
        <w:t xml:space="preserve"> packet; mark the packet with a </w:t>
      </w:r>
      <w:r w:rsidRPr="001C31BB">
        <w:rPr>
          <w:b/>
        </w:rPr>
        <w:t>sequential number</w:t>
      </w:r>
      <w:r>
        <w:t xml:space="preserve"> avoids duplicating packet during retransmission. </w:t>
      </w:r>
      <w:r>
        <w:rPr>
          <w:rFonts w:hint="eastAsia"/>
        </w:rPr>
        <w:t>H</w:t>
      </w:r>
      <w:r>
        <w:t>ere is the finite-state machines for sender’s rdt protocol and receiver’s rdt protocol.</w:t>
      </w:r>
    </w:p>
    <w:p w14:paraId="7139E794" w14:textId="77777777" w:rsidR="00D21BFA" w:rsidRDefault="00D21BFA" w:rsidP="00D21BFA"/>
    <w:p w14:paraId="3272CF41" w14:textId="77777777" w:rsidR="00AD0515" w:rsidRDefault="00AD0515" w:rsidP="00D21BFA"/>
    <w:p w14:paraId="557619B7" w14:textId="77777777" w:rsidR="00D21BFA" w:rsidRDefault="00D21BFA" w:rsidP="001C31BB">
      <w:pPr>
        <w:keepNext/>
        <w:jc w:val="center"/>
      </w:pPr>
      <w:r>
        <w:rPr>
          <w:noProof/>
        </w:rPr>
        <w:lastRenderedPageBreak/>
        <w:drawing>
          <wp:inline distT="0" distB="0" distL="0" distR="0" wp14:anchorId="5603A7E8" wp14:editId="654D6537">
            <wp:extent cx="4629150" cy="3101518"/>
            <wp:effectExtent l="0" t="0" r="0" b="381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3318"/>
                    <a:stretch/>
                  </pic:blipFill>
                  <pic:spPr bwMode="auto">
                    <a:xfrm>
                      <a:off x="0" y="0"/>
                      <a:ext cx="4647302" cy="3113680"/>
                    </a:xfrm>
                    <a:prstGeom prst="rect">
                      <a:avLst/>
                    </a:prstGeom>
                    <a:ln>
                      <a:noFill/>
                    </a:ln>
                    <a:extLst>
                      <a:ext uri="{53640926-AAD7-44D8-BBD7-CCE9431645EC}">
                        <a14:shadowObscured xmlns:a14="http://schemas.microsoft.com/office/drawing/2010/main"/>
                      </a:ext>
                    </a:extLst>
                  </pic:spPr>
                </pic:pic>
              </a:graphicData>
            </a:graphic>
          </wp:inline>
        </w:drawing>
      </w:r>
    </w:p>
    <w:p w14:paraId="2EC5728C" w14:textId="25A33EBF" w:rsidR="00D21BFA" w:rsidRDefault="00D21BFA" w:rsidP="001C31BB">
      <w:pPr>
        <w:pStyle w:val="ad"/>
        <w:jc w:val="center"/>
      </w:pPr>
      <w:r>
        <w:t xml:space="preserve">Figure </w:t>
      </w:r>
      <w:r w:rsidR="008D1AC6">
        <w:rPr>
          <w:noProof/>
        </w:rPr>
        <w:fldChar w:fldCharType="begin"/>
      </w:r>
      <w:r w:rsidR="008D1AC6">
        <w:rPr>
          <w:noProof/>
        </w:rPr>
        <w:instrText xml:space="preserve"> STYLEREF 3 \s </w:instrText>
      </w:r>
      <w:r w:rsidR="008D1AC6">
        <w:rPr>
          <w:noProof/>
        </w:rPr>
        <w:fldChar w:fldCharType="separate"/>
      </w:r>
      <w:r w:rsidR="006F7FCC">
        <w:rPr>
          <w:noProof/>
        </w:rPr>
        <w:t>3-4</w:t>
      </w:r>
      <w:r w:rsidR="008D1AC6">
        <w:rPr>
          <w:noProof/>
        </w:rPr>
        <w:fldChar w:fldCharType="end"/>
      </w:r>
      <w:r w:rsidR="006F7FCC">
        <w:noBreakHyphen/>
      </w:r>
      <w:r w:rsidR="008D1AC6">
        <w:rPr>
          <w:noProof/>
        </w:rPr>
        <w:fldChar w:fldCharType="begin"/>
      </w:r>
      <w:r w:rsidR="008D1AC6">
        <w:rPr>
          <w:noProof/>
        </w:rPr>
        <w:instrText xml:space="preserve"> SEQ Figure \* ARABIC \s 3 </w:instrText>
      </w:r>
      <w:r w:rsidR="008D1AC6">
        <w:rPr>
          <w:noProof/>
        </w:rPr>
        <w:fldChar w:fldCharType="separate"/>
      </w:r>
      <w:r w:rsidR="006F7FCC">
        <w:rPr>
          <w:noProof/>
        </w:rPr>
        <w:t>2</w:t>
      </w:r>
      <w:r w:rsidR="008D1AC6">
        <w:rPr>
          <w:noProof/>
        </w:rPr>
        <w:fldChar w:fldCharType="end"/>
      </w:r>
      <w:r>
        <w:t xml:space="preserve"> Sender's finite-state machine of rdt3.0</w:t>
      </w:r>
    </w:p>
    <w:p w14:paraId="67C8425E" w14:textId="77777777" w:rsidR="00D21BFA" w:rsidRDefault="00D21BFA" w:rsidP="001C31BB"/>
    <w:p w14:paraId="08A7045E" w14:textId="77777777" w:rsidR="00D21BFA" w:rsidRPr="00D21BFA" w:rsidRDefault="00D21BFA" w:rsidP="001C31BB"/>
    <w:p w14:paraId="0A5F3310" w14:textId="77777777" w:rsidR="00D21BFA" w:rsidRDefault="00D21BFA" w:rsidP="001C31BB">
      <w:pPr>
        <w:keepNext/>
      </w:pPr>
      <w:r w:rsidRPr="009A4904">
        <w:rPr>
          <w:noProof/>
        </w:rPr>
        <w:drawing>
          <wp:inline distT="0" distB="0" distL="0" distR="0" wp14:anchorId="6530EB6F" wp14:editId="20C4F637">
            <wp:extent cx="5273675" cy="2524125"/>
            <wp:effectExtent l="0" t="0" r="3175" b="9525"/>
            <wp:docPr id="26" name="圖片 26" descr="https://images.slideplayer.com/26/8799197/slides/slid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slideplayer.com/26/8799197/slides/slide_2.jpg"/>
                    <pic:cNvPicPr>
                      <a:picLocks noChangeAspect="1" noChangeArrowheads="1"/>
                    </pic:cNvPicPr>
                  </pic:nvPicPr>
                  <pic:blipFill rotWithShape="1">
                    <a:blip r:embed="rId39">
                      <a:extLst>
                        <a:ext uri="{28A0092B-C50C-407E-A947-70E740481C1C}">
                          <a14:useLocalDpi xmlns:a14="http://schemas.microsoft.com/office/drawing/2010/main" val="0"/>
                        </a:ext>
                      </a:extLst>
                    </a:blip>
                    <a:srcRect t="24803" b="11380"/>
                    <a:stretch/>
                  </pic:blipFill>
                  <pic:spPr bwMode="auto">
                    <a:xfrm>
                      <a:off x="0" y="0"/>
                      <a:ext cx="5274310" cy="2524429"/>
                    </a:xfrm>
                    <a:prstGeom prst="rect">
                      <a:avLst/>
                    </a:prstGeom>
                    <a:noFill/>
                    <a:ln>
                      <a:noFill/>
                    </a:ln>
                    <a:extLst>
                      <a:ext uri="{53640926-AAD7-44D8-BBD7-CCE9431645EC}">
                        <a14:shadowObscured xmlns:a14="http://schemas.microsoft.com/office/drawing/2010/main"/>
                      </a:ext>
                    </a:extLst>
                  </pic:spPr>
                </pic:pic>
              </a:graphicData>
            </a:graphic>
          </wp:inline>
        </w:drawing>
      </w:r>
    </w:p>
    <w:p w14:paraId="0136A709" w14:textId="41AD6285" w:rsidR="00D21BFA" w:rsidRDefault="00D21BFA" w:rsidP="001C31BB">
      <w:pPr>
        <w:pStyle w:val="ad"/>
        <w:jc w:val="center"/>
      </w:pPr>
      <w:r>
        <w:t xml:space="preserve">Figure </w:t>
      </w:r>
      <w:r w:rsidR="008D1AC6">
        <w:rPr>
          <w:noProof/>
        </w:rPr>
        <w:fldChar w:fldCharType="begin"/>
      </w:r>
      <w:r w:rsidR="008D1AC6">
        <w:rPr>
          <w:noProof/>
        </w:rPr>
        <w:instrText xml:space="preserve"> STYLEREF 3 \s </w:instrText>
      </w:r>
      <w:r w:rsidR="008D1AC6">
        <w:rPr>
          <w:noProof/>
        </w:rPr>
        <w:fldChar w:fldCharType="separate"/>
      </w:r>
      <w:r w:rsidR="006F7FCC">
        <w:rPr>
          <w:noProof/>
        </w:rPr>
        <w:t>3-4</w:t>
      </w:r>
      <w:r w:rsidR="008D1AC6">
        <w:rPr>
          <w:noProof/>
        </w:rPr>
        <w:fldChar w:fldCharType="end"/>
      </w:r>
      <w:r w:rsidR="006F7FCC">
        <w:noBreakHyphen/>
      </w:r>
      <w:r w:rsidR="008D1AC6">
        <w:rPr>
          <w:noProof/>
        </w:rPr>
        <w:fldChar w:fldCharType="begin"/>
      </w:r>
      <w:r w:rsidR="008D1AC6">
        <w:rPr>
          <w:noProof/>
        </w:rPr>
        <w:instrText xml:space="preserve"> SEQ Figure \* ARABIC \s 3 </w:instrText>
      </w:r>
      <w:r w:rsidR="008D1AC6">
        <w:rPr>
          <w:noProof/>
        </w:rPr>
        <w:fldChar w:fldCharType="separate"/>
      </w:r>
      <w:r w:rsidR="006F7FCC">
        <w:rPr>
          <w:noProof/>
        </w:rPr>
        <w:t>3</w:t>
      </w:r>
      <w:r w:rsidR="008D1AC6">
        <w:rPr>
          <w:noProof/>
        </w:rPr>
        <w:fldChar w:fldCharType="end"/>
      </w:r>
      <w:r>
        <w:t xml:space="preserve"> Receiver's</w:t>
      </w:r>
      <w:r w:rsidRPr="0032077A">
        <w:t xml:space="preserve"> finite-state machine of rdt3.0</w:t>
      </w:r>
    </w:p>
    <w:p w14:paraId="28B2BCEB" w14:textId="77777777" w:rsidR="00D21BFA" w:rsidRDefault="00D21BFA"/>
    <w:p w14:paraId="639E9577" w14:textId="77777777" w:rsidR="00FB38EF" w:rsidRPr="00D21BFA" w:rsidRDefault="00FB38EF"/>
    <w:p w14:paraId="6C064322" w14:textId="7466807E" w:rsidR="00AB1661" w:rsidRDefault="00D21BFA" w:rsidP="001C31BB">
      <w:pPr>
        <w:keepNext/>
        <w:ind w:firstLine="480"/>
      </w:pPr>
      <w:r w:rsidRPr="00FB38EF">
        <w:t xml:space="preserve">Or we can just found out how the protocol operates with no lost or delayed packets and how it handles lost data packets in </w:t>
      </w:r>
      <w:r w:rsidR="00AB1661" w:rsidRPr="001C31BB">
        <w:fldChar w:fldCharType="begin"/>
      </w:r>
      <w:r w:rsidR="00AB1661" w:rsidRPr="00FB38EF">
        <w:instrText xml:space="preserve"> REF _Ref49444244 \h </w:instrText>
      </w:r>
      <w:r w:rsidR="00FB38EF">
        <w:instrText xml:space="preserve"> \* MERGEFORMAT </w:instrText>
      </w:r>
      <w:r w:rsidR="00AB1661" w:rsidRPr="001C31BB">
        <w:fldChar w:fldCharType="separate"/>
      </w:r>
      <w:r w:rsidR="00AB1661" w:rsidRPr="00FB38EF">
        <w:t xml:space="preserve">Figure </w:t>
      </w:r>
      <w:r w:rsidR="00AB1661" w:rsidRPr="001C31BB">
        <w:t>3-4</w:t>
      </w:r>
      <w:r w:rsidR="00AB1661" w:rsidRPr="00FB38EF">
        <w:noBreakHyphen/>
      </w:r>
      <w:r w:rsidR="00AB1661" w:rsidRPr="001C31BB">
        <w:t>4</w:t>
      </w:r>
      <w:r w:rsidR="00AB1661" w:rsidRPr="001C31BB">
        <w:fldChar w:fldCharType="end"/>
      </w:r>
      <w:r w:rsidRPr="00FB38EF">
        <w:t>.</w:t>
      </w:r>
      <w:r w:rsidRPr="001C31BB">
        <w:t xml:space="preserve"> </w:t>
      </w:r>
      <w:r>
        <w:rPr>
          <w:noProof/>
        </w:rPr>
        <w:lastRenderedPageBreak/>
        <w:drawing>
          <wp:inline distT="0" distB="0" distL="0" distR="0" wp14:anchorId="6C557AD5" wp14:editId="265628D4">
            <wp:extent cx="5274310" cy="5725795"/>
            <wp:effectExtent l="0" t="0" r="2540" b="825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31"/>
                    <a:stretch/>
                  </pic:blipFill>
                  <pic:spPr bwMode="auto">
                    <a:xfrm>
                      <a:off x="0" y="0"/>
                      <a:ext cx="5274310" cy="5725795"/>
                    </a:xfrm>
                    <a:prstGeom prst="rect">
                      <a:avLst/>
                    </a:prstGeom>
                    <a:ln>
                      <a:noFill/>
                    </a:ln>
                    <a:extLst>
                      <a:ext uri="{53640926-AAD7-44D8-BBD7-CCE9431645EC}">
                        <a14:shadowObscured xmlns:a14="http://schemas.microsoft.com/office/drawing/2010/main"/>
                      </a:ext>
                    </a:extLst>
                  </pic:spPr>
                </pic:pic>
              </a:graphicData>
            </a:graphic>
          </wp:inline>
        </w:drawing>
      </w:r>
    </w:p>
    <w:p w14:paraId="474A6ACC" w14:textId="658C6B0E" w:rsidR="00D21BFA" w:rsidRDefault="00AB1661" w:rsidP="001C31BB">
      <w:pPr>
        <w:pStyle w:val="ad"/>
        <w:jc w:val="center"/>
      </w:pPr>
      <w:bookmarkStart w:id="55" w:name="_Ref49444244"/>
      <w:r>
        <w:t xml:space="preserve">Figure </w:t>
      </w:r>
      <w:r w:rsidR="008D1AC6">
        <w:rPr>
          <w:noProof/>
        </w:rPr>
        <w:fldChar w:fldCharType="begin"/>
      </w:r>
      <w:r w:rsidR="008D1AC6">
        <w:rPr>
          <w:noProof/>
        </w:rPr>
        <w:instrText xml:space="preserve"> STYLEREF 3 \s </w:instrText>
      </w:r>
      <w:r w:rsidR="008D1AC6">
        <w:rPr>
          <w:noProof/>
        </w:rPr>
        <w:fldChar w:fldCharType="separate"/>
      </w:r>
      <w:r w:rsidR="006F7FCC">
        <w:rPr>
          <w:noProof/>
        </w:rPr>
        <w:t>3-4</w:t>
      </w:r>
      <w:r w:rsidR="008D1AC6">
        <w:rPr>
          <w:noProof/>
        </w:rPr>
        <w:fldChar w:fldCharType="end"/>
      </w:r>
      <w:r w:rsidR="006F7FCC">
        <w:noBreakHyphen/>
      </w:r>
      <w:r w:rsidR="008D1AC6">
        <w:rPr>
          <w:noProof/>
        </w:rPr>
        <w:fldChar w:fldCharType="begin"/>
      </w:r>
      <w:r w:rsidR="008D1AC6">
        <w:rPr>
          <w:noProof/>
        </w:rPr>
        <w:instrText xml:space="preserve"> SEQ Figure \* ARABIC \s 3 </w:instrText>
      </w:r>
      <w:r w:rsidR="008D1AC6">
        <w:rPr>
          <w:noProof/>
        </w:rPr>
        <w:fldChar w:fldCharType="separate"/>
      </w:r>
      <w:r w:rsidR="006F7FCC">
        <w:rPr>
          <w:noProof/>
        </w:rPr>
        <w:t>4</w:t>
      </w:r>
      <w:r w:rsidR="008D1AC6">
        <w:rPr>
          <w:noProof/>
        </w:rPr>
        <w:fldChar w:fldCharType="end"/>
      </w:r>
      <w:bookmarkEnd w:id="55"/>
      <w:r>
        <w:t xml:space="preserve"> </w:t>
      </w:r>
      <w:r w:rsidRPr="00561A12">
        <w:t>Operation of rdt3.0</w:t>
      </w:r>
    </w:p>
    <w:p w14:paraId="0CEFE483" w14:textId="77777777" w:rsidR="0067375B" w:rsidRDefault="0067375B"/>
    <w:p w14:paraId="6A1E253E" w14:textId="77777777" w:rsidR="0067375B" w:rsidRDefault="0067375B">
      <w:r>
        <w:tab/>
        <w:t>The 3.0 version of rdt protocol may now solve the problems of packet transfer in unreliable channel</w:t>
      </w:r>
      <w:r w:rsidR="0021733E">
        <w:t>, b</w:t>
      </w:r>
      <w:r>
        <w:t xml:space="preserve">ut the performance stinks because </w:t>
      </w:r>
      <w:r w:rsidRPr="0067375B">
        <w:t>network protocol limits use of physical resources</w:t>
      </w:r>
      <w:r>
        <w:t>.</w:t>
      </w:r>
      <w:r w:rsidR="0021733E">
        <w:t xml:space="preserve"> </w:t>
      </w:r>
      <w:r w:rsidR="0021733E" w:rsidRPr="001C31BB">
        <w:rPr>
          <w:i/>
        </w:rPr>
        <w:t>The stop-and-wait protocol only process one packet per connection</w:t>
      </w:r>
      <w:r w:rsidR="0021733E">
        <w:t xml:space="preserve">. Introducing </w:t>
      </w:r>
      <w:r w:rsidR="0021733E" w:rsidRPr="001C31BB">
        <w:rPr>
          <w:b/>
        </w:rPr>
        <w:t>pipelining</w:t>
      </w:r>
      <w:r w:rsidR="0021733E">
        <w:t xml:space="preserve">, its </w:t>
      </w:r>
      <w:r>
        <w:t xml:space="preserve">sending progress allow more yet-to-be-acknowledged packets at the same time. </w:t>
      </w:r>
      <w:r w:rsidR="0021733E">
        <w:t>This technique has the following consequences for reliable data transfer protocols:</w:t>
      </w:r>
    </w:p>
    <w:p w14:paraId="2187A972" w14:textId="77777777" w:rsidR="0021733E" w:rsidRDefault="0021733E" w:rsidP="001C31BB">
      <w:pPr>
        <w:pStyle w:val="ac"/>
        <w:numPr>
          <w:ilvl w:val="0"/>
          <w:numId w:val="4"/>
        </w:numPr>
        <w:ind w:leftChars="0"/>
      </w:pPr>
      <w:r w:rsidRPr="001C31BB">
        <w:rPr>
          <w:i/>
        </w:rPr>
        <w:t>Sequence numbers must be increased</w:t>
      </w:r>
      <w:r>
        <w:t>, since each in-transit packet must have a unique sequence number.</w:t>
      </w:r>
    </w:p>
    <w:p w14:paraId="6C7C3FCC" w14:textId="77777777" w:rsidR="0021733E" w:rsidRDefault="006C51BA" w:rsidP="001C31BB">
      <w:pPr>
        <w:pStyle w:val="ac"/>
        <w:numPr>
          <w:ilvl w:val="0"/>
          <w:numId w:val="4"/>
        </w:numPr>
        <w:ind w:leftChars="0"/>
      </w:pPr>
      <w:r>
        <w:t>T</w:t>
      </w:r>
      <w:r w:rsidR="0021733E">
        <w:t xml:space="preserve">he sender will have to </w:t>
      </w:r>
      <w:r w:rsidR="0021733E" w:rsidRPr="001C31BB">
        <w:rPr>
          <w:i/>
        </w:rPr>
        <w:t>buffer packets</w:t>
      </w:r>
      <w:r w:rsidR="0021733E">
        <w:t xml:space="preserve"> that have been transmitted but not yet acknowledged. Buffering of correctly received packets may</w:t>
      </w:r>
      <w:r>
        <w:t xml:space="preserve"> </w:t>
      </w:r>
      <w:r w:rsidR="0021733E">
        <w:t xml:space="preserve">also be needed at </w:t>
      </w:r>
      <w:r w:rsidR="0021733E">
        <w:lastRenderedPageBreak/>
        <w:t>the receiver</w:t>
      </w:r>
      <w:r>
        <w:t>.</w:t>
      </w:r>
    </w:p>
    <w:p w14:paraId="75A85697" w14:textId="77777777" w:rsidR="006C51BA" w:rsidRDefault="006C51BA" w:rsidP="001C31BB">
      <w:pPr>
        <w:ind w:firstLine="480"/>
      </w:pPr>
      <w:r>
        <w:t>The range of sequence numbers needed and the buffering requirements will depend on the manner in which a data transfer protocol responds to lost, corrupted, and overly delayed packets. Two basic approaches toward pipelined error recovery can be identified: Go-Back-N and selective repeat.</w:t>
      </w:r>
    </w:p>
    <w:p w14:paraId="2F6722EC" w14:textId="77777777" w:rsidR="005508C2" w:rsidRDefault="005508C2"/>
    <w:p w14:paraId="22B38BA8" w14:textId="1B3DB2EF" w:rsidR="005508C2" w:rsidRDefault="005508C2" w:rsidP="001C31BB">
      <w:pPr>
        <w:pStyle w:val="4"/>
      </w:pPr>
      <w:r>
        <w:rPr>
          <w:rFonts w:hint="eastAsia"/>
        </w:rPr>
        <w:t>Go-Back-N Protocol</w:t>
      </w:r>
    </w:p>
    <w:p w14:paraId="5D01704A" w14:textId="77777777" w:rsidR="005508C2" w:rsidRDefault="005508C2"/>
    <w:p w14:paraId="560EC4D5" w14:textId="77777777" w:rsidR="006C51BA" w:rsidRDefault="006C51BA">
      <w:pPr>
        <w:ind w:firstLine="480"/>
      </w:pPr>
      <w:r>
        <w:t xml:space="preserve">In a </w:t>
      </w:r>
      <w:r w:rsidRPr="001C31BB">
        <w:rPr>
          <w:b/>
        </w:rPr>
        <w:t>Go-Back-N (GBN) protocol</w:t>
      </w:r>
      <w:r>
        <w:t xml:space="preserve">, the sender is allowed to transmit multiple packets without waiting for an acknowledgment. </w:t>
      </w:r>
      <w:r w:rsidR="00932CE6">
        <w:t>But before reading on,</w:t>
      </w:r>
      <w:hyperlink w:anchor="_Reference" w:history="1">
        <w:r w:rsidR="00932CE6" w:rsidRPr="00271E5B">
          <w:rPr>
            <w:rStyle w:val="a7"/>
          </w:rPr>
          <w:t xml:space="preserve"> </w:t>
        </w:r>
        <w:r w:rsidR="00932CE6" w:rsidRPr="001C31BB">
          <w:rPr>
            <w:rStyle w:val="a7"/>
          </w:rPr>
          <w:t>the interactive animation</w:t>
        </w:r>
      </w:hyperlink>
      <w:r w:rsidR="00271E5B" w:rsidRPr="001C31BB">
        <w:rPr>
          <w:vertAlign w:val="superscript"/>
        </w:rPr>
        <w:t>6</w:t>
      </w:r>
      <w:r w:rsidR="00271E5B">
        <w:t xml:space="preserve"> </w:t>
      </w:r>
      <w:r w:rsidR="00932CE6">
        <w:t>at the</w:t>
      </w:r>
      <w:r w:rsidR="00932CE6">
        <w:rPr>
          <w:rFonts w:hint="eastAsia"/>
        </w:rPr>
        <w:t xml:space="preserve"> </w:t>
      </w:r>
      <w:r w:rsidR="00932CE6">
        <w:t xml:space="preserve">reference Website is a useful aid for </w:t>
      </w:r>
      <w:r w:rsidR="00932CE6" w:rsidRPr="00932CE6">
        <w:t>comprehension</w:t>
      </w:r>
      <w:r w:rsidR="00932CE6">
        <w:t>.</w:t>
      </w:r>
    </w:p>
    <w:p w14:paraId="071D3907" w14:textId="77777777" w:rsidR="005C4C08" w:rsidRDefault="00271E5B" w:rsidP="001C31BB">
      <w:pPr>
        <w:keepNext/>
        <w:jc w:val="center"/>
      </w:pPr>
      <w:r>
        <w:rPr>
          <w:noProof/>
        </w:rPr>
        <w:drawing>
          <wp:inline distT="0" distB="0" distL="0" distR="0" wp14:anchorId="07796C9F" wp14:editId="5848D631">
            <wp:extent cx="4972050" cy="1038225"/>
            <wp:effectExtent l="0" t="0" r="0" b="952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72050" cy="1038225"/>
                    </a:xfrm>
                    <a:prstGeom prst="rect">
                      <a:avLst/>
                    </a:prstGeom>
                  </pic:spPr>
                </pic:pic>
              </a:graphicData>
            </a:graphic>
          </wp:inline>
        </w:drawing>
      </w:r>
    </w:p>
    <w:p w14:paraId="0FA20177" w14:textId="3A52FB01" w:rsidR="00271E5B" w:rsidRDefault="005C4C08" w:rsidP="001C31BB">
      <w:pPr>
        <w:pStyle w:val="ad"/>
        <w:jc w:val="center"/>
      </w:pPr>
      <w:bookmarkStart w:id="56" w:name="_Ref49788147"/>
      <w:r>
        <w:t xml:space="preserve">Figure </w:t>
      </w:r>
      <w:r w:rsidR="008D1AC6">
        <w:rPr>
          <w:noProof/>
        </w:rPr>
        <w:fldChar w:fldCharType="begin"/>
      </w:r>
      <w:r w:rsidR="008D1AC6">
        <w:rPr>
          <w:noProof/>
        </w:rPr>
        <w:instrText xml:space="preserve"> STYLEREF 3 \s </w:instrText>
      </w:r>
      <w:r w:rsidR="008D1AC6">
        <w:rPr>
          <w:noProof/>
        </w:rPr>
        <w:fldChar w:fldCharType="separate"/>
      </w:r>
      <w:r w:rsidR="006F7FCC">
        <w:rPr>
          <w:noProof/>
        </w:rPr>
        <w:t>3-4</w:t>
      </w:r>
      <w:r w:rsidR="008D1AC6">
        <w:rPr>
          <w:noProof/>
        </w:rPr>
        <w:fldChar w:fldCharType="end"/>
      </w:r>
      <w:r w:rsidR="006F7FCC">
        <w:noBreakHyphen/>
      </w:r>
      <w:r w:rsidR="008D1AC6">
        <w:rPr>
          <w:noProof/>
        </w:rPr>
        <w:fldChar w:fldCharType="begin"/>
      </w:r>
      <w:r w:rsidR="008D1AC6">
        <w:rPr>
          <w:noProof/>
        </w:rPr>
        <w:instrText xml:space="preserve"> SEQ Figure \* ARABIC \s 3 </w:instrText>
      </w:r>
      <w:r w:rsidR="008D1AC6">
        <w:rPr>
          <w:noProof/>
        </w:rPr>
        <w:fldChar w:fldCharType="separate"/>
      </w:r>
      <w:r w:rsidR="006F7FCC">
        <w:rPr>
          <w:noProof/>
        </w:rPr>
        <w:t>5</w:t>
      </w:r>
      <w:r w:rsidR="008D1AC6">
        <w:rPr>
          <w:noProof/>
        </w:rPr>
        <w:fldChar w:fldCharType="end"/>
      </w:r>
      <w:bookmarkEnd w:id="56"/>
      <w:r>
        <w:t xml:space="preserve"> Sender's view of sequence numbers</w:t>
      </w:r>
    </w:p>
    <w:p w14:paraId="2E8D3638" w14:textId="77777777" w:rsidR="005C4C08" w:rsidRPr="005C4C08" w:rsidRDefault="005C4C08" w:rsidP="001C31BB"/>
    <w:p w14:paraId="551EDCCA" w14:textId="6E1086ED" w:rsidR="00271E5B" w:rsidRDefault="00271E5B" w:rsidP="00271E5B">
      <w:pPr>
        <w:ind w:firstLine="480"/>
      </w:pPr>
      <w:r>
        <w:t xml:space="preserve">In </w:t>
      </w:r>
      <w:r w:rsidR="005C4C08">
        <w:fldChar w:fldCharType="begin"/>
      </w:r>
      <w:r w:rsidR="005C4C08">
        <w:instrText xml:space="preserve"> REF _Ref49788147 \h </w:instrText>
      </w:r>
      <w:r w:rsidR="005C4C08">
        <w:fldChar w:fldCharType="separate"/>
      </w:r>
      <w:r w:rsidR="005C4C08">
        <w:t xml:space="preserve">Figure </w:t>
      </w:r>
      <w:r w:rsidR="005C4C08">
        <w:rPr>
          <w:noProof/>
        </w:rPr>
        <w:t>3-4</w:t>
      </w:r>
      <w:r w:rsidR="005C4C08">
        <w:noBreakHyphen/>
      </w:r>
      <w:r w:rsidR="005C4C08">
        <w:rPr>
          <w:noProof/>
        </w:rPr>
        <w:t>5</w:t>
      </w:r>
      <w:r w:rsidR="005C4C08">
        <w:fldChar w:fldCharType="end"/>
      </w:r>
      <w:r>
        <w:t>,</w:t>
      </w:r>
      <w:r w:rsidR="006C51BA">
        <w:t xml:space="preserve"> we define </w:t>
      </w:r>
      <w:r w:rsidR="006C51BA" w:rsidRPr="001C31BB">
        <w:rPr>
          <w:i/>
        </w:rPr>
        <w:t>base</w:t>
      </w:r>
      <w:r w:rsidR="006C51BA">
        <w:t xml:space="preserve"> to be the sequence numb</w:t>
      </w:r>
      <w:r w:rsidR="00932CE6">
        <w:t>er of the oldest unacknowledged</w:t>
      </w:r>
      <w:r w:rsidR="00932CE6">
        <w:rPr>
          <w:rFonts w:hint="eastAsia"/>
        </w:rPr>
        <w:t xml:space="preserve"> </w:t>
      </w:r>
      <w:r w:rsidR="006C51BA">
        <w:t>packet and nextseqnum to be the smallest unused sequence number</w:t>
      </w:r>
      <w:r>
        <w:t>. F</w:t>
      </w:r>
      <w:r w:rsidR="006C51BA">
        <w:t>our intervals in the range of</w:t>
      </w:r>
      <w:r w:rsidR="00932CE6">
        <w:rPr>
          <w:rFonts w:hint="eastAsia"/>
        </w:rPr>
        <w:t xml:space="preserve"> </w:t>
      </w:r>
      <w:r w:rsidR="006C51BA">
        <w:t>sequence numbers can be identified</w:t>
      </w:r>
      <w:r>
        <w:t>.</w:t>
      </w:r>
    </w:p>
    <w:p w14:paraId="1C0911D1" w14:textId="77777777" w:rsidR="00271E5B" w:rsidRDefault="006C51BA" w:rsidP="001C31BB">
      <w:pPr>
        <w:pStyle w:val="ac"/>
        <w:numPr>
          <w:ilvl w:val="0"/>
          <w:numId w:val="5"/>
        </w:numPr>
        <w:ind w:leftChars="0"/>
      </w:pPr>
      <w:r>
        <w:t>[0,</w:t>
      </w:r>
      <w:r w:rsidR="00271E5B">
        <w:t xml:space="preserve"> </w:t>
      </w:r>
      <w:r>
        <w:t>base-1]</w:t>
      </w:r>
      <w:r w:rsidR="00932CE6">
        <w:rPr>
          <w:rFonts w:hint="eastAsia"/>
        </w:rPr>
        <w:t xml:space="preserve"> </w:t>
      </w:r>
      <w:r>
        <w:t xml:space="preserve">packets have already been transmitted and acknowledged. </w:t>
      </w:r>
    </w:p>
    <w:p w14:paraId="22FD5000" w14:textId="77777777" w:rsidR="00271E5B" w:rsidRDefault="006C51BA" w:rsidP="001C31BB">
      <w:pPr>
        <w:pStyle w:val="ac"/>
        <w:numPr>
          <w:ilvl w:val="0"/>
          <w:numId w:val="5"/>
        </w:numPr>
        <w:ind w:leftChars="0"/>
      </w:pPr>
      <w:r>
        <w:t>[base,</w:t>
      </w:r>
      <w:r w:rsidR="00271E5B">
        <w:t xml:space="preserve"> </w:t>
      </w:r>
      <w:r>
        <w:t>nextseqnum-1] packets have been sent but not yet</w:t>
      </w:r>
      <w:r w:rsidR="00932CE6">
        <w:rPr>
          <w:rFonts w:hint="eastAsia"/>
        </w:rPr>
        <w:t xml:space="preserve"> </w:t>
      </w:r>
      <w:r w:rsidR="00271E5B">
        <w:t>acknowledged.</w:t>
      </w:r>
    </w:p>
    <w:p w14:paraId="6AF2D801" w14:textId="77777777" w:rsidR="00271E5B" w:rsidRDefault="006C51BA" w:rsidP="001C31BB">
      <w:pPr>
        <w:pStyle w:val="ac"/>
        <w:numPr>
          <w:ilvl w:val="0"/>
          <w:numId w:val="5"/>
        </w:numPr>
        <w:ind w:leftChars="0"/>
      </w:pPr>
      <w:r>
        <w:t>[nextseqnum,</w:t>
      </w:r>
      <w:r w:rsidR="00271E5B">
        <w:t xml:space="preserve"> </w:t>
      </w:r>
      <w:r>
        <w:t xml:space="preserve">base+N-1] </w:t>
      </w:r>
      <w:r w:rsidR="00271E5B">
        <w:t xml:space="preserve">packets can be sent immediately. </w:t>
      </w:r>
    </w:p>
    <w:p w14:paraId="01558D90" w14:textId="77777777" w:rsidR="00271E5B" w:rsidRDefault="00271E5B" w:rsidP="001C31BB">
      <w:pPr>
        <w:pStyle w:val="ac"/>
        <w:numPr>
          <w:ilvl w:val="0"/>
          <w:numId w:val="5"/>
        </w:numPr>
        <w:ind w:leftChars="0"/>
      </w:pPr>
      <w:r>
        <w:t xml:space="preserve">[base+N, ~] </w:t>
      </w:r>
      <w:r w:rsidR="002374EB">
        <w:t xml:space="preserve">packets </w:t>
      </w:r>
      <w:r>
        <w:t>cannot be used until</w:t>
      </w:r>
      <w:r w:rsidR="002374EB">
        <w:t xml:space="preserve"> window opened</w:t>
      </w:r>
      <w:r>
        <w:t>.</w:t>
      </w:r>
    </w:p>
    <w:p w14:paraId="4A246FB4" w14:textId="77777777" w:rsidR="00D21BFA" w:rsidRPr="0067375B" w:rsidRDefault="002374EB" w:rsidP="001C31BB">
      <w:pPr>
        <w:ind w:firstLine="480"/>
      </w:pPr>
      <w:r>
        <w:t>The range of permissible sequence numbers for transmitted but not yet acknowledged packets can be viewed as a window of size N. N is often referred to as the window size and the GBN protocol itself as a sliding-window protocol.</w:t>
      </w:r>
    </w:p>
    <w:p w14:paraId="72DE348A" w14:textId="77777777" w:rsidR="002C5DE8" w:rsidRDefault="002374EB" w:rsidP="002C5DE8">
      <w:r>
        <w:tab/>
      </w:r>
      <w:r w:rsidR="002C5DE8">
        <w:t xml:space="preserve">Now we can program the packet events between sender and client. </w:t>
      </w:r>
    </w:p>
    <w:p w14:paraId="519289DE" w14:textId="77777777" w:rsidR="002C5DE8" w:rsidRDefault="002C5DE8" w:rsidP="001C31BB">
      <w:pPr>
        <w:ind w:firstLine="480"/>
      </w:pPr>
      <w:r>
        <w:t>The GBN sender must respond to three types of events:</w:t>
      </w:r>
    </w:p>
    <w:p w14:paraId="7DBFEDAD" w14:textId="0EF2AA00" w:rsidR="002C5DE8" w:rsidRDefault="002C5DE8" w:rsidP="001C31BB">
      <w:pPr>
        <w:pStyle w:val="ac"/>
        <w:numPr>
          <w:ilvl w:val="0"/>
          <w:numId w:val="18"/>
        </w:numPr>
        <w:ind w:leftChars="0"/>
      </w:pPr>
      <w:r w:rsidRPr="001C31BB">
        <w:rPr>
          <w:b/>
        </w:rPr>
        <w:t>Invocation from above</w:t>
      </w:r>
      <w:r>
        <w:t xml:space="preserve">. The sender first checks to see whether the window is full or not. A packet is created and sent if the window is not full, or it may be returned back to the upper layer, resembling to try again later. </w:t>
      </w:r>
    </w:p>
    <w:p w14:paraId="470DF27E" w14:textId="6AD95095" w:rsidR="002C5DE8" w:rsidRDefault="002C5DE8" w:rsidP="001C31BB">
      <w:pPr>
        <w:pStyle w:val="ac"/>
        <w:numPr>
          <w:ilvl w:val="0"/>
          <w:numId w:val="18"/>
        </w:numPr>
        <w:ind w:leftChars="0"/>
      </w:pPr>
      <w:r w:rsidRPr="001C31BB">
        <w:rPr>
          <w:b/>
        </w:rPr>
        <w:t>Receipt of an ACK</w:t>
      </w:r>
      <w:r>
        <w:t xml:space="preserve">. </w:t>
      </w:r>
    </w:p>
    <w:p w14:paraId="7D1CB44C" w14:textId="2E3AF724" w:rsidR="002C5DE8" w:rsidRDefault="002C5DE8" w:rsidP="001C31BB">
      <w:pPr>
        <w:pStyle w:val="ac"/>
        <w:numPr>
          <w:ilvl w:val="0"/>
          <w:numId w:val="18"/>
        </w:numPr>
        <w:ind w:leftChars="0"/>
      </w:pPr>
      <w:r w:rsidRPr="001C31BB">
        <w:rPr>
          <w:b/>
        </w:rPr>
        <w:t>A timeout event</w:t>
      </w:r>
      <w:r>
        <w:t>. If an ACK is received but there are still additional</w:t>
      </w:r>
      <w:r w:rsidR="0083081A">
        <w:t xml:space="preserve"> </w:t>
      </w:r>
      <w:r>
        <w:t>transmitted but not yet acknowledged packets, the timer is restarted. If there are no</w:t>
      </w:r>
      <w:r w:rsidR="0083081A">
        <w:t xml:space="preserve"> </w:t>
      </w:r>
      <w:r>
        <w:lastRenderedPageBreak/>
        <w:t>outstanding, unacknowledged packets, the timer is stopped.</w:t>
      </w:r>
    </w:p>
    <w:p w14:paraId="513DB05C" w14:textId="77777777" w:rsidR="0083081A" w:rsidRDefault="002C5DE8" w:rsidP="001C31BB">
      <w:pPr>
        <w:ind w:firstLine="480"/>
      </w:pPr>
      <w:r>
        <w:t xml:space="preserve">The receiver’s actions in GBN are also simple. If a packet with sequence number n is received correctly and </w:t>
      </w:r>
      <w:r w:rsidRPr="001C31BB">
        <w:rPr>
          <w:b/>
          <w:i/>
        </w:rPr>
        <w:t>is in order</w:t>
      </w:r>
      <w:r>
        <w:t>, the receiver sends an ACK</w:t>
      </w:r>
      <w:r w:rsidR="0083081A">
        <w:t xml:space="preserve"> </w:t>
      </w:r>
      <w:r>
        <w:t>for packet n and delivers the data portion of the packet to the upper layer. In all other</w:t>
      </w:r>
      <w:r w:rsidR="0083081A">
        <w:t xml:space="preserve"> </w:t>
      </w:r>
      <w:r>
        <w:t>cases, the receiver discards the packet and resends an ACK for the most recently</w:t>
      </w:r>
      <w:r w:rsidR="0083081A">
        <w:t xml:space="preserve"> </w:t>
      </w:r>
      <w:r>
        <w:t xml:space="preserve">received in-order packet. </w:t>
      </w:r>
    </w:p>
    <w:p w14:paraId="46A390DD" w14:textId="77777777" w:rsidR="0083081A" w:rsidRDefault="002C5DE8" w:rsidP="001C31BB">
      <w:pPr>
        <w:ind w:firstLine="480"/>
      </w:pPr>
      <w:r>
        <w:t xml:space="preserve">Note that </w:t>
      </w:r>
      <w:r w:rsidRPr="001C31BB">
        <w:rPr>
          <w:i/>
        </w:rPr>
        <w:t>if packet k has been received and delivered, then all packets with a</w:t>
      </w:r>
      <w:r w:rsidR="0083081A" w:rsidRPr="001C31BB">
        <w:rPr>
          <w:i/>
        </w:rPr>
        <w:t xml:space="preserve"> </w:t>
      </w:r>
      <w:r w:rsidRPr="001C31BB">
        <w:rPr>
          <w:i/>
        </w:rPr>
        <w:t>sequence number lower than k have also been delivered</w:t>
      </w:r>
      <w:r>
        <w:t>.</w:t>
      </w:r>
      <w:r w:rsidR="00941015">
        <w:t xml:space="preserve"> Because all of the packets must be sent in order.</w:t>
      </w:r>
      <w:r>
        <w:t xml:space="preserve"> </w:t>
      </w:r>
    </w:p>
    <w:p w14:paraId="0BF94727" w14:textId="77777777" w:rsidR="00941015" w:rsidRDefault="002C5DE8" w:rsidP="001C31BB">
      <w:pPr>
        <w:ind w:firstLine="480"/>
      </w:pPr>
      <w:r>
        <w:t>In our GBN protocol, the receiver discards out-of-order packets. Suppose now that packet n is expected, but packet</w:t>
      </w:r>
      <w:r w:rsidR="0083081A">
        <w:t xml:space="preserve"> </w:t>
      </w:r>
      <w:r>
        <w:t xml:space="preserve">n + 1 arrives. </w:t>
      </w:r>
      <w:r w:rsidR="0083081A">
        <w:t>I</w:t>
      </w:r>
      <w:r>
        <w:t>f packet n is lost, both it and packet</w:t>
      </w:r>
      <w:r w:rsidR="0083081A">
        <w:t xml:space="preserve"> </w:t>
      </w:r>
      <w:r>
        <w:t>n + 1 will eventually be retransmitted as a result of the GBN retransmission rule at</w:t>
      </w:r>
      <w:r w:rsidR="0083081A">
        <w:t xml:space="preserve"> </w:t>
      </w:r>
      <w:r>
        <w:t>the sender. The advantage of this</w:t>
      </w:r>
      <w:r w:rsidR="0083081A">
        <w:t xml:space="preserve"> </w:t>
      </w:r>
      <w:r>
        <w:t xml:space="preserve">approach is the simplicity of receiver buffering. </w:t>
      </w:r>
      <w:r w:rsidR="00941015">
        <w:t>T</w:t>
      </w:r>
      <w:r>
        <w:t>he</w:t>
      </w:r>
      <w:r w:rsidR="0083081A">
        <w:t xml:space="preserve"> </w:t>
      </w:r>
      <w:r>
        <w:t>only piece of information the receiver need maintain is the sequence number of the</w:t>
      </w:r>
      <w:r w:rsidR="00941015">
        <w:t xml:space="preserve"> next in-order packet.</w:t>
      </w:r>
    </w:p>
    <w:p w14:paraId="3D380016" w14:textId="77777777" w:rsidR="005C4C08" w:rsidRDefault="00941015" w:rsidP="001C31BB">
      <w:pPr>
        <w:keepNext/>
        <w:ind w:firstLine="480"/>
        <w:jc w:val="center"/>
      </w:pPr>
      <w:r>
        <w:rPr>
          <w:noProof/>
        </w:rPr>
        <w:drawing>
          <wp:inline distT="0" distB="0" distL="0" distR="0" wp14:anchorId="7D4E0C1C" wp14:editId="3633871B">
            <wp:extent cx="3686175" cy="4800600"/>
            <wp:effectExtent l="0" t="0" r="9525"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86175" cy="4800600"/>
                    </a:xfrm>
                    <a:prstGeom prst="rect">
                      <a:avLst/>
                    </a:prstGeom>
                  </pic:spPr>
                </pic:pic>
              </a:graphicData>
            </a:graphic>
          </wp:inline>
        </w:drawing>
      </w:r>
    </w:p>
    <w:p w14:paraId="752B66FA" w14:textId="1B269A54" w:rsidR="00941015" w:rsidRDefault="005C4C08" w:rsidP="001C31BB">
      <w:pPr>
        <w:pStyle w:val="ad"/>
        <w:jc w:val="center"/>
      </w:pPr>
      <w:bookmarkStart w:id="57" w:name="_Ref49788188"/>
      <w:r>
        <w:t xml:space="preserve">Figure </w:t>
      </w:r>
      <w:r w:rsidR="008D1AC6">
        <w:rPr>
          <w:noProof/>
        </w:rPr>
        <w:fldChar w:fldCharType="begin"/>
      </w:r>
      <w:r w:rsidR="008D1AC6">
        <w:rPr>
          <w:noProof/>
        </w:rPr>
        <w:instrText xml:space="preserve"> STYLEREF 3 \s </w:instrText>
      </w:r>
      <w:r w:rsidR="008D1AC6">
        <w:rPr>
          <w:noProof/>
        </w:rPr>
        <w:fldChar w:fldCharType="separate"/>
      </w:r>
      <w:r w:rsidR="006F7FCC">
        <w:rPr>
          <w:noProof/>
        </w:rPr>
        <w:t>3-4</w:t>
      </w:r>
      <w:r w:rsidR="008D1AC6">
        <w:rPr>
          <w:noProof/>
        </w:rPr>
        <w:fldChar w:fldCharType="end"/>
      </w:r>
      <w:r w:rsidR="006F7FCC">
        <w:noBreakHyphen/>
      </w:r>
      <w:r w:rsidR="008D1AC6">
        <w:rPr>
          <w:noProof/>
        </w:rPr>
        <w:fldChar w:fldCharType="begin"/>
      </w:r>
      <w:r w:rsidR="008D1AC6">
        <w:rPr>
          <w:noProof/>
        </w:rPr>
        <w:instrText xml:space="preserve"> SEQ Figure \* ARABIC \s 3 </w:instrText>
      </w:r>
      <w:r w:rsidR="008D1AC6">
        <w:rPr>
          <w:noProof/>
        </w:rPr>
        <w:fldChar w:fldCharType="separate"/>
      </w:r>
      <w:r w:rsidR="006F7FCC">
        <w:rPr>
          <w:noProof/>
        </w:rPr>
        <w:t>6</w:t>
      </w:r>
      <w:r w:rsidR="008D1AC6">
        <w:rPr>
          <w:noProof/>
        </w:rPr>
        <w:fldChar w:fldCharType="end"/>
      </w:r>
      <w:bookmarkEnd w:id="57"/>
      <w:r>
        <w:t xml:space="preserve"> Go-Back-N in operation</w:t>
      </w:r>
    </w:p>
    <w:p w14:paraId="630C7BCD" w14:textId="77777777" w:rsidR="005C4C08" w:rsidRPr="005C4C08" w:rsidRDefault="005C4C08"/>
    <w:p w14:paraId="1D1A6D6C" w14:textId="62AB5C9A" w:rsidR="00941015" w:rsidRDefault="00941015" w:rsidP="001C31BB">
      <w:pPr>
        <w:ind w:firstLine="480"/>
      </w:pPr>
      <w:r>
        <w:rPr>
          <w:rFonts w:hint="eastAsia"/>
        </w:rPr>
        <w:lastRenderedPageBreak/>
        <w:t xml:space="preserve">Take a look at an example </w:t>
      </w:r>
      <w:r>
        <w:t xml:space="preserve">of GBN protocol </w:t>
      </w:r>
      <w:r>
        <w:rPr>
          <w:rFonts w:hint="eastAsia"/>
        </w:rPr>
        <w:t>operation</w:t>
      </w:r>
      <w:r>
        <w:t xml:space="preserve"> in </w:t>
      </w:r>
      <w:r w:rsidR="005C4C08">
        <w:fldChar w:fldCharType="begin"/>
      </w:r>
      <w:r w:rsidR="005C4C08">
        <w:instrText xml:space="preserve"> REF _Ref49788188 \h </w:instrText>
      </w:r>
      <w:r w:rsidR="005C4C08">
        <w:fldChar w:fldCharType="separate"/>
      </w:r>
      <w:r w:rsidR="005C4C08">
        <w:t xml:space="preserve">Figure </w:t>
      </w:r>
      <w:r w:rsidR="005C4C08">
        <w:rPr>
          <w:noProof/>
        </w:rPr>
        <w:t>3-4</w:t>
      </w:r>
      <w:r w:rsidR="005C4C08">
        <w:noBreakHyphen/>
      </w:r>
      <w:r w:rsidR="005C4C08">
        <w:rPr>
          <w:noProof/>
        </w:rPr>
        <w:t>6</w:t>
      </w:r>
      <w:r w:rsidR="005C4C08">
        <w:fldChar w:fldCharType="end"/>
      </w:r>
      <w:r>
        <w:t>.</w:t>
      </w:r>
    </w:p>
    <w:p w14:paraId="19E49198" w14:textId="77777777" w:rsidR="00941015" w:rsidRDefault="00941015" w:rsidP="001C31BB">
      <w:pPr>
        <w:ind w:firstLine="480"/>
      </w:pPr>
      <w:r>
        <w:rPr>
          <w:rFonts w:hint="eastAsia"/>
        </w:rPr>
        <w:t>Assume</w:t>
      </w:r>
      <w:r>
        <w:t>d</w:t>
      </w:r>
      <w:r>
        <w:rPr>
          <w:rFonts w:hint="eastAsia"/>
        </w:rPr>
        <w:t xml:space="preserve"> the window size limitation from sender is 4, the sender sends out packets </w:t>
      </w:r>
      <w:r>
        <w:t>[</w:t>
      </w:r>
      <w:r>
        <w:rPr>
          <w:rFonts w:hint="eastAsia"/>
        </w:rPr>
        <w:t>0-3</w:t>
      </w:r>
      <w:r>
        <w:t>] and then wait for their acknowledged signals</w:t>
      </w:r>
      <w:r w:rsidR="002C5DE8">
        <w:t>. As each successive A</w:t>
      </w:r>
      <w:r>
        <w:t>CK (for example, ACK0 and ACK1)</w:t>
      </w:r>
      <w:r>
        <w:rPr>
          <w:rFonts w:hint="eastAsia"/>
        </w:rPr>
        <w:t xml:space="preserve"> </w:t>
      </w:r>
      <w:r w:rsidR="002C5DE8">
        <w:t>is received, the window slides forward and the sender can transmit one new packet</w:t>
      </w:r>
      <w:r>
        <w:t xml:space="preserve"> </w:t>
      </w:r>
      <w:r w:rsidR="002C5DE8">
        <w:t xml:space="preserve">(pkt4 and pkt5, respectively). </w:t>
      </w:r>
    </w:p>
    <w:p w14:paraId="70B22106" w14:textId="77777777" w:rsidR="008B49C7" w:rsidRDefault="002C5DE8" w:rsidP="001C31BB">
      <w:pPr>
        <w:ind w:firstLine="480"/>
      </w:pPr>
      <w:r>
        <w:t>On the receiver side, packet 2 is lost</w:t>
      </w:r>
      <w:r w:rsidR="00941015">
        <w:t>. So all of the packets the sequence numbers are larger</w:t>
      </w:r>
      <w:r w:rsidR="008B49C7">
        <w:t xml:space="preserve"> than 2</w:t>
      </w:r>
      <w:r>
        <w:t xml:space="preserve"> are discarded.</w:t>
      </w:r>
      <w:r w:rsidR="008B49C7">
        <w:t xml:space="preserve"> </w:t>
      </w:r>
      <w:r w:rsidR="008B49C7">
        <w:rPr>
          <w:rFonts w:hint="eastAsia"/>
        </w:rPr>
        <w:t>Without receiving the ACK2 signal from the receiver, the sender then retransmits from packet 2.</w:t>
      </w:r>
    </w:p>
    <w:p w14:paraId="7CA9D4D8" w14:textId="77777777" w:rsidR="008B49C7" w:rsidRDefault="00815C62" w:rsidP="001C31BB">
      <w:pPr>
        <w:ind w:firstLine="480"/>
      </w:pPr>
      <w:r>
        <w:rPr>
          <w:rFonts w:hint="eastAsia"/>
        </w:rPr>
        <w:t xml:space="preserve">In conclusion, </w:t>
      </w:r>
      <w:r>
        <w:t xml:space="preserve">as all of the packets are in order, </w:t>
      </w:r>
      <w:r>
        <w:rPr>
          <w:rFonts w:hint="eastAsia"/>
        </w:rPr>
        <w:t>sender will send</w:t>
      </w:r>
      <w:r>
        <w:t>s</w:t>
      </w:r>
      <w:r>
        <w:rPr>
          <w:rFonts w:hint="eastAsia"/>
        </w:rPr>
        <w:t xml:space="preserve"> out</w:t>
      </w:r>
      <w:r>
        <w:t xml:space="preserve"> the packet from the minimal number that reported by receiver; Receiver will reports the packet with the maximum number that got from sender.</w:t>
      </w:r>
    </w:p>
    <w:p w14:paraId="1A575171" w14:textId="77777777" w:rsidR="00815C62" w:rsidRDefault="008B49C7" w:rsidP="00D839CC">
      <w:r>
        <w:tab/>
      </w:r>
    </w:p>
    <w:p w14:paraId="2D145CA6" w14:textId="2BFA8D79" w:rsidR="00930594" w:rsidRDefault="00930594" w:rsidP="001C31BB">
      <w:pPr>
        <w:pStyle w:val="4"/>
      </w:pPr>
      <w:r>
        <w:rPr>
          <w:rFonts w:hint="eastAsia"/>
        </w:rPr>
        <w:t>Selective-</w:t>
      </w:r>
      <w:r w:rsidR="00E633AD">
        <w:t>R</w:t>
      </w:r>
      <w:r w:rsidR="00E633AD">
        <w:rPr>
          <w:rFonts w:hint="eastAsia"/>
        </w:rPr>
        <w:t xml:space="preserve">epeat </w:t>
      </w:r>
      <w:r>
        <w:rPr>
          <w:rFonts w:hint="eastAsia"/>
        </w:rPr>
        <w:t>Protocol</w:t>
      </w:r>
    </w:p>
    <w:p w14:paraId="7B32E0D5" w14:textId="2851B06D" w:rsidR="00ED7C1C" w:rsidRDefault="00815C62" w:rsidP="001C31BB">
      <w:pPr>
        <w:keepNext/>
        <w:ind w:firstLine="480"/>
      </w:pPr>
      <w:r>
        <w:t>However, a</w:t>
      </w:r>
      <w:r w:rsidR="008B49C7">
        <w:t xml:space="preserve"> single packet error can thus cause GBN to retransmit a large number of packets</w:t>
      </w:r>
      <w:r>
        <w:t xml:space="preserve">. </w:t>
      </w:r>
      <w:r w:rsidR="000A4089">
        <w:t>For example, sender may think the packets whose numbers are larger than send_base are lost during the sending process. But in the real situation, packets are received by receiver but the ACK packets are lost</w:t>
      </w:r>
      <w:r w:rsidR="00ED7C1C">
        <w:t xml:space="preserve"> during the acknowledge </w:t>
      </w:r>
      <w:r w:rsidR="000A4089">
        <w:t>process.</w:t>
      </w:r>
    </w:p>
    <w:p w14:paraId="113DC9A6" w14:textId="77777777" w:rsidR="00ED7C1C" w:rsidRDefault="00ED7C1C" w:rsidP="001C31BB">
      <w:pPr>
        <w:keepNext/>
        <w:ind w:firstLine="480"/>
        <w:jc w:val="center"/>
      </w:pPr>
    </w:p>
    <w:p w14:paraId="759911AF" w14:textId="77777777" w:rsidR="005C4C08" w:rsidRDefault="000A4089" w:rsidP="001C31BB">
      <w:pPr>
        <w:keepNext/>
        <w:ind w:firstLine="480"/>
        <w:jc w:val="center"/>
      </w:pPr>
      <w:r>
        <w:rPr>
          <w:noProof/>
        </w:rPr>
        <w:drawing>
          <wp:inline distT="0" distB="0" distL="0" distR="0" wp14:anchorId="71D2F73D" wp14:editId="4563D699">
            <wp:extent cx="5114925" cy="3057525"/>
            <wp:effectExtent l="0" t="0" r="9525" b="952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14925" cy="3057525"/>
                    </a:xfrm>
                    <a:prstGeom prst="rect">
                      <a:avLst/>
                    </a:prstGeom>
                  </pic:spPr>
                </pic:pic>
              </a:graphicData>
            </a:graphic>
          </wp:inline>
        </w:drawing>
      </w:r>
    </w:p>
    <w:p w14:paraId="24A9E288" w14:textId="027E4476" w:rsidR="008B49C7" w:rsidRDefault="005C4C08" w:rsidP="001C31BB">
      <w:pPr>
        <w:pStyle w:val="ad"/>
        <w:jc w:val="center"/>
      </w:pPr>
      <w:r>
        <w:t xml:space="preserve">Figure </w:t>
      </w:r>
      <w:r w:rsidR="008D1AC6">
        <w:rPr>
          <w:noProof/>
        </w:rPr>
        <w:fldChar w:fldCharType="begin"/>
      </w:r>
      <w:r w:rsidR="008D1AC6">
        <w:rPr>
          <w:noProof/>
        </w:rPr>
        <w:instrText xml:space="preserve"> STYLEREF 3 \s </w:instrText>
      </w:r>
      <w:r w:rsidR="008D1AC6">
        <w:rPr>
          <w:noProof/>
        </w:rPr>
        <w:fldChar w:fldCharType="separate"/>
      </w:r>
      <w:r w:rsidR="006F7FCC">
        <w:rPr>
          <w:noProof/>
        </w:rPr>
        <w:t>3-4</w:t>
      </w:r>
      <w:r w:rsidR="008D1AC6">
        <w:rPr>
          <w:noProof/>
        </w:rPr>
        <w:fldChar w:fldCharType="end"/>
      </w:r>
      <w:r w:rsidR="006F7FCC">
        <w:noBreakHyphen/>
      </w:r>
      <w:r w:rsidR="008D1AC6">
        <w:rPr>
          <w:noProof/>
        </w:rPr>
        <w:fldChar w:fldCharType="begin"/>
      </w:r>
      <w:r w:rsidR="008D1AC6">
        <w:rPr>
          <w:noProof/>
        </w:rPr>
        <w:instrText xml:space="preserve"> SEQ Figure \* ARABIC \s 3 </w:instrText>
      </w:r>
      <w:r w:rsidR="008D1AC6">
        <w:rPr>
          <w:noProof/>
        </w:rPr>
        <w:fldChar w:fldCharType="separate"/>
      </w:r>
      <w:r w:rsidR="006F7FCC">
        <w:rPr>
          <w:noProof/>
        </w:rPr>
        <w:t>7</w:t>
      </w:r>
      <w:r w:rsidR="008D1AC6">
        <w:rPr>
          <w:noProof/>
        </w:rPr>
        <w:fldChar w:fldCharType="end"/>
      </w:r>
      <w:r>
        <w:t xml:space="preserve"> Views of SR protocols</w:t>
      </w:r>
    </w:p>
    <w:p w14:paraId="4743FE69" w14:textId="7471C7F3" w:rsidR="005508C2" w:rsidRDefault="000A4089" w:rsidP="00D839CC">
      <w:r>
        <w:tab/>
      </w:r>
    </w:p>
    <w:p w14:paraId="24643913" w14:textId="6CBDD68E" w:rsidR="000A4089" w:rsidRDefault="000A4089" w:rsidP="001C31BB">
      <w:pPr>
        <w:ind w:firstLine="480"/>
      </w:pPr>
      <w:r w:rsidRPr="000A4089">
        <w:t xml:space="preserve">Selective-repeat protocols (SR) avoid unnecessary retransmissions by having the </w:t>
      </w:r>
      <w:r w:rsidRPr="000A4089">
        <w:lastRenderedPageBreak/>
        <w:t xml:space="preserve">sender retransmit only those packets that it suspects were received in error at the receiver. </w:t>
      </w:r>
    </w:p>
    <w:p w14:paraId="33EE5430" w14:textId="77777777" w:rsidR="000A4089" w:rsidRDefault="000A4089" w:rsidP="000A4089">
      <w:r>
        <w:tab/>
        <w:t>The SR receiver will acknowledge a correctly received packet whether or not it</w:t>
      </w:r>
    </w:p>
    <w:p w14:paraId="59207773" w14:textId="77777777" w:rsidR="008D03B0" w:rsidRDefault="000A4089" w:rsidP="00815C62">
      <w:r>
        <w:t>is in order.</w:t>
      </w:r>
      <w:r w:rsidR="00815C62" w:rsidRPr="00815C62">
        <w:t xml:space="preserve"> </w:t>
      </w:r>
      <w:r w:rsidR="00815C62">
        <w:t xml:space="preserve">Out-of-order packets are buffered until any missing packets </w:t>
      </w:r>
      <w:r w:rsidR="008D03B0">
        <w:t>are received, compared with GBN protocol, which discards out-of-order packets</w:t>
      </w:r>
      <w:r w:rsidR="00815C62">
        <w:t xml:space="preserve">. </w:t>
      </w:r>
      <w:r w:rsidR="008D03B0">
        <w:t>Window is needed on the receiver’s side to upper bound the packet buffer size.</w:t>
      </w:r>
    </w:p>
    <w:p w14:paraId="07B09605" w14:textId="35FB4BF9" w:rsidR="00E82BDC" w:rsidRDefault="008D03B0" w:rsidP="001C31BB">
      <w:pPr>
        <w:keepNext/>
        <w:jc w:val="center"/>
      </w:pPr>
      <w:r>
        <w:rPr>
          <w:noProof/>
        </w:rPr>
        <w:drawing>
          <wp:inline distT="0" distB="0" distL="0" distR="0" wp14:anchorId="523A8F76" wp14:editId="2B9E7B68">
            <wp:extent cx="5172075" cy="4933950"/>
            <wp:effectExtent l="0" t="0" r="952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72075" cy="4933950"/>
                    </a:xfrm>
                    <a:prstGeom prst="rect">
                      <a:avLst/>
                    </a:prstGeom>
                  </pic:spPr>
                </pic:pic>
              </a:graphicData>
            </a:graphic>
          </wp:inline>
        </w:drawing>
      </w:r>
    </w:p>
    <w:p w14:paraId="4D935197" w14:textId="59C14EE1" w:rsidR="008D03B0" w:rsidRDefault="00E82BDC" w:rsidP="001C31BB">
      <w:pPr>
        <w:pStyle w:val="ad"/>
        <w:jc w:val="center"/>
      </w:pPr>
      <w:bookmarkStart w:id="58" w:name="_Ref49788297"/>
      <w:r>
        <w:t xml:space="preserve">Figure </w:t>
      </w:r>
      <w:r w:rsidR="008D1AC6">
        <w:rPr>
          <w:noProof/>
        </w:rPr>
        <w:fldChar w:fldCharType="begin"/>
      </w:r>
      <w:r w:rsidR="008D1AC6">
        <w:rPr>
          <w:noProof/>
        </w:rPr>
        <w:instrText xml:space="preserve"> STYLEREF 3 \s </w:instrText>
      </w:r>
      <w:r w:rsidR="008D1AC6">
        <w:rPr>
          <w:noProof/>
        </w:rPr>
        <w:fldChar w:fldCharType="separate"/>
      </w:r>
      <w:r w:rsidR="006F7FCC">
        <w:rPr>
          <w:noProof/>
        </w:rPr>
        <w:t>3-4</w:t>
      </w:r>
      <w:r w:rsidR="008D1AC6">
        <w:rPr>
          <w:noProof/>
        </w:rPr>
        <w:fldChar w:fldCharType="end"/>
      </w:r>
      <w:r w:rsidR="006F7FCC">
        <w:noBreakHyphen/>
      </w:r>
      <w:r w:rsidR="008D1AC6">
        <w:rPr>
          <w:noProof/>
        </w:rPr>
        <w:fldChar w:fldCharType="begin"/>
      </w:r>
      <w:r w:rsidR="008D1AC6">
        <w:rPr>
          <w:noProof/>
        </w:rPr>
        <w:instrText xml:space="preserve"> SEQ Figure \* ARABIC \s 3 </w:instrText>
      </w:r>
      <w:r w:rsidR="008D1AC6">
        <w:rPr>
          <w:noProof/>
        </w:rPr>
        <w:fldChar w:fldCharType="separate"/>
      </w:r>
      <w:r w:rsidR="006F7FCC">
        <w:rPr>
          <w:noProof/>
        </w:rPr>
        <w:t>8</w:t>
      </w:r>
      <w:r w:rsidR="008D1AC6">
        <w:rPr>
          <w:noProof/>
        </w:rPr>
        <w:fldChar w:fldCharType="end"/>
      </w:r>
      <w:bookmarkEnd w:id="58"/>
      <w:r>
        <w:t xml:space="preserve"> SR protocol in operation</w:t>
      </w:r>
    </w:p>
    <w:p w14:paraId="049E5F8F" w14:textId="77777777" w:rsidR="00E82BDC" w:rsidRPr="00E82BDC" w:rsidRDefault="00E82BDC"/>
    <w:p w14:paraId="27ADED64" w14:textId="6E9E6D89" w:rsidR="000A4089" w:rsidRDefault="00442AAF" w:rsidP="001C31BB">
      <w:pPr>
        <w:ind w:firstLine="480"/>
      </w:pPr>
      <w:r>
        <w:fldChar w:fldCharType="begin"/>
      </w:r>
      <w:r>
        <w:instrText xml:space="preserve"> REF _Ref49788297 \h </w:instrText>
      </w:r>
      <w:r>
        <w:fldChar w:fldCharType="separate"/>
      </w:r>
      <w:r>
        <w:t xml:space="preserve">Figure </w:t>
      </w:r>
      <w:r>
        <w:rPr>
          <w:noProof/>
        </w:rPr>
        <w:t>3-4</w:t>
      </w:r>
      <w:r>
        <w:noBreakHyphen/>
      </w:r>
      <w:r>
        <w:rPr>
          <w:noProof/>
        </w:rPr>
        <w:t>8</w:t>
      </w:r>
      <w:r>
        <w:fldChar w:fldCharType="end"/>
      </w:r>
      <w:r w:rsidR="00815C62">
        <w:t xml:space="preserve"> </w:t>
      </w:r>
      <w:r w:rsidR="008D03B0">
        <w:t>illustrates</w:t>
      </w:r>
      <w:r w:rsidR="00815C62">
        <w:t xml:space="preserve"> </w:t>
      </w:r>
      <w:r w:rsidR="008D03B0">
        <w:t>the operation on</w:t>
      </w:r>
      <w:r w:rsidR="00815C62">
        <w:t xml:space="preserve"> SR </w:t>
      </w:r>
      <w:r w:rsidR="008D03B0">
        <w:t>protocol</w:t>
      </w:r>
      <w:r w:rsidR="00815C62">
        <w:t xml:space="preserve">. </w:t>
      </w:r>
      <w:r w:rsidR="00297501">
        <w:t xml:space="preserve">4 numbers are highlighted </w:t>
      </w:r>
      <w:r w:rsidR="008D03B0">
        <w:t xml:space="preserve">in </w:t>
      </w:r>
      <w:r w:rsidR="00297501">
        <w:t>both number sequences from sender and receiver represents the window for acceptable buffer queue</w:t>
      </w:r>
      <w:r w:rsidR="00815C62">
        <w:t>.</w:t>
      </w:r>
      <w:r w:rsidR="00297501">
        <w:t xml:space="preserve"> </w:t>
      </w:r>
      <w:r w:rsidR="00297501">
        <w:rPr>
          <w:rFonts w:hint="eastAsia"/>
        </w:rPr>
        <w:t>T</w:t>
      </w:r>
      <w:r w:rsidR="00297501">
        <w:t>he location of window on sender side is decided by the minimal number of packet that is sent and acknowledged. The other window on receiver side is located at the expected but unreceived packet number.</w:t>
      </w:r>
    </w:p>
    <w:p w14:paraId="5678DF82" w14:textId="77777777" w:rsidR="00297501" w:rsidRDefault="00297501" w:rsidP="001C31BB">
      <w:pPr>
        <w:ind w:firstLine="480"/>
      </w:pPr>
      <w:r>
        <w:t xml:space="preserve">Same example, shown as the GBN explanation, gets different responding from SR protocol. Besides to </w:t>
      </w:r>
      <w:r w:rsidR="00702642">
        <w:t>discard</w:t>
      </w:r>
      <w:r>
        <w:t xml:space="preserve"> the packets from sequence number 2, the receiver on SR protocol buffers the packet </w:t>
      </w:r>
      <w:r w:rsidR="00702642">
        <w:t xml:space="preserve">3 through 5 and wait for the packet 2 to be received. It </w:t>
      </w:r>
      <w:r w:rsidR="00702642">
        <w:lastRenderedPageBreak/>
        <w:t>can get rid of the retransmission process of sent-and-received packets.</w:t>
      </w:r>
    </w:p>
    <w:p w14:paraId="76235152" w14:textId="77777777" w:rsidR="00702642" w:rsidRDefault="00702642" w:rsidP="001C31BB">
      <w:pPr>
        <w:ind w:firstLine="480"/>
      </w:pPr>
      <w:r>
        <w:t xml:space="preserve">Both protocols follow the rules by the window size, so how large should a window be? </w:t>
      </w:r>
      <w:r w:rsidR="00D02B9F">
        <w:t>To prevent the dilemma that receiver can see no differences between retransmitted packet or new sending packet by the same sequence number, the total size of sequence numbers must be larger than the one of window. As Figure, the size of sequence numbers are 10 and the size of window are 4.</w:t>
      </w:r>
    </w:p>
    <w:p w14:paraId="43F3A17D" w14:textId="77777777" w:rsidR="00D02B9F" w:rsidRDefault="00D02B9F"/>
    <w:p w14:paraId="7487050F" w14:textId="77777777" w:rsidR="00D02B9F" w:rsidRDefault="00D02B9F"/>
    <w:p w14:paraId="7ADA09AE" w14:textId="77777777" w:rsidR="00A4734F" w:rsidRDefault="00A4734F" w:rsidP="001C31BB">
      <w:pPr>
        <w:pStyle w:val="3"/>
      </w:pPr>
      <w:bookmarkStart w:id="59" w:name="_Ref49526750"/>
      <w:bookmarkStart w:id="60" w:name="_Toc50621736"/>
      <w:r>
        <w:rPr>
          <w:rFonts w:hint="eastAsia"/>
        </w:rPr>
        <w:t>Connection</w:t>
      </w:r>
      <w:r>
        <w:t>-Oriented Transport: TCP</w:t>
      </w:r>
      <w:bookmarkEnd w:id="59"/>
      <w:bookmarkEnd w:id="60"/>
    </w:p>
    <w:p w14:paraId="50ED97A8" w14:textId="77777777" w:rsidR="00B21371" w:rsidRDefault="00A574B2" w:rsidP="00D839CC">
      <w:r>
        <w:tab/>
      </w:r>
      <w:r w:rsidRPr="00A574B2">
        <w:t>Transmission Control Protocol (TCP) – a connection-oriented communications protocol that facilitates the exchange of messages between computing devices in a network.</w:t>
      </w:r>
      <w:r>
        <w:t xml:space="preserve"> There are some </w:t>
      </w:r>
      <w:r w:rsidRPr="00A574B2">
        <w:t>characteristics</w:t>
      </w:r>
      <w:r>
        <w:t xml:space="preserve"> about TCP:</w:t>
      </w:r>
    </w:p>
    <w:p w14:paraId="3961B441" w14:textId="6BCC940E" w:rsidR="00B21371" w:rsidRDefault="00B21371" w:rsidP="001C31BB">
      <w:pPr>
        <w:pStyle w:val="ac"/>
        <w:numPr>
          <w:ilvl w:val="0"/>
          <w:numId w:val="6"/>
        </w:numPr>
        <w:ind w:leftChars="0"/>
      </w:pPr>
      <w:r>
        <w:t>Unicast</w:t>
      </w:r>
      <w:r>
        <w:rPr>
          <w:rFonts w:hint="eastAsia"/>
        </w:rPr>
        <w:t xml:space="preserve">: </w:t>
      </w:r>
      <w:r>
        <w:t>TCP</w:t>
      </w:r>
      <w:r w:rsidRPr="00B21371">
        <w:t xml:space="preserve"> involv</w:t>
      </w:r>
      <w:r>
        <w:t>es</w:t>
      </w:r>
      <w:r w:rsidRPr="00B21371">
        <w:t xml:space="preserve"> just one sender and one receiver</w:t>
      </w:r>
      <w:r>
        <w:t>.</w:t>
      </w:r>
    </w:p>
    <w:p w14:paraId="744CE75E" w14:textId="77777777" w:rsidR="00FE7049" w:rsidRDefault="00B21371" w:rsidP="001C31BB">
      <w:pPr>
        <w:pStyle w:val="ac"/>
        <w:numPr>
          <w:ilvl w:val="0"/>
          <w:numId w:val="6"/>
        </w:numPr>
        <w:ind w:leftChars="0"/>
      </w:pPr>
      <w:r>
        <w:rPr>
          <w:rFonts w:hint="eastAsia"/>
        </w:rPr>
        <w:t>Reliable, in-order byte steam:</w:t>
      </w:r>
      <w:r>
        <w:t xml:space="preserve"> Based in byte means no message boundary.</w:t>
      </w:r>
    </w:p>
    <w:p w14:paraId="45550579" w14:textId="77777777" w:rsidR="00B21371" w:rsidRDefault="00B21371" w:rsidP="001C31BB">
      <w:pPr>
        <w:pStyle w:val="ac"/>
        <w:numPr>
          <w:ilvl w:val="0"/>
          <w:numId w:val="6"/>
        </w:numPr>
        <w:ind w:leftChars="0"/>
      </w:pPr>
      <w:r>
        <w:t>Pipelined: W</w:t>
      </w:r>
      <w:r w:rsidRPr="00B21371">
        <w:t xml:space="preserve">indow size </w:t>
      </w:r>
      <w:r>
        <w:t>is set by TCP congestion and flow control.</w:t>
      </w:r>
    </w:p>
    <w:p w14:paraId="69BFC467" w14:textId="77777777" w:rsidR="00B21371" w:rsidRDefault="00B21371" w:rsidP="001C31BB">
      <w:pPr>
        <w:pStyle w:val="ac"/>
        <w:numPr>
          <w:ilvl w:val="0"/>
          <w:numId w:val="6"/>
        </w:numPr>
        <w:ind w:leftChars="0"/>
      </w:pPr>
      <w:r>
        <w:rPr>
          <w:rFonts w:hint="eastAsia"/>
        </w:rPr>
        <w:t xml:space="preserve">Buffer </w:t>
      </w:r>
      <w:r w:rsidRPr="00B21371">
        <w:t>Transferable</w:t>
      </w:r>
    </w:p>
    <w:p w14:paraId="7CDE8E43" w14:textId="77777777" w:rsidR="00B21371" w:rsidRDefault="00B21371" w:rsidP="001C31BB">
      <w:pPr>
        <w:pStyle w:val="ac"/>
        <w:numPr>
          <w:ilvl w:val="0"/>
          <w:numId w:val="6"/>
        </w:numPr>
        <w:ind w:leftChars="0"/>
      </w:pPr>
      <w:r>
        <w:t>Full duplex data:</w:t>
      </w:r>
      <w:r w:rsidR="003545FB">
        <w:t xml:space="preserve"> Data flow in same connection is bidirectional.</w:t>
      </w:r>
    </w:p>
    <w:p w14:paraId="0104A14C" w14:textId="77777777" w:rsidR="00B21371" w:rsidRDefault="00B21371" w:rsidP="001C31BB">
      <w:pPr>
        <w:pStyle w:val="ac"/>
        <w:numPr>
          <w:ilvl w:val="0"/>
          <w:numId w:val="6"/>
        </w:numPr>
        <w:ind w:leftChars="0"/>
      </w:pPr>
      <w:r>
        <w:t>Connection-oriented:</w:t>
      </w:r>
      <w:r w:rsidR="003545FB">
        <w:t xml:space="preserve"> Handshaking initiate sender and receiver states before data exchange.</w:t>
      </w:r>
    </w:p>
    <w:p w14:paraId="29AC84F4" w14:textId="77777777" w:rsidR="00B21371" w:rsidRDefault="00B21371" w:rsidP="001C31BB">
      <w:pPr>
        <w:pStyle w:val="ac"/>
        <w:numPr>
          <w:ilvl w:val="0"/>
          <w:numId w:val="6"/>
        </w:numPr>
        <w:ind w:leftChars="0"/>
      </w:pPr>
      <w:r>
        <w:t>Flow controllable:</w:t>
      </w:r>
      <w:r w:rsidR="003545FB">
        <w:t xml:space="preserve"> Sender will not overwhelm receiver.</w:t>
      </w:r>
    </w:p>
    <w:p w14:paraId="791D6641" w14:textId="221467EE" w:rsidR="00D45525" w:rsidRDefault="00D45525" w:rsidP="001C31BB">
      <w:pPr>
        <w:pStyle w:val="4"/>
        <w:rPr>
          <w:noProof/>
        </w:rPr>
      </w:pPr>
      <w:r>
        <w:rPr>
          <w:rFonts w:hint="eastAsia"/>
          <w:noProof/>
        </w:rPr>
        <w:t xml:space="preserve">TCP Segment </w:t>
      </w:r>
      <w:r w:rsidR="0078161C">
        <w:rPr>
          <w:noProof/>
        </w:rPr>
        <w:t>Structure</w:t>
      </w:r>
    </w:p>
    <w:p w14:paraId="77E8C119" w14:textId="77777777" w:rsidR="00D45525" w:rsidRDefault="00D45525">
      <w:pPr>
        <w:rPr>
          <w:noProof/>
        </w:rPr>
      </w:pPr>
    </w:p>
    <w:p w14:paraId="30351AE6" w14:textId="77777777" w:rsidR="00442AAF" w:rsidRDefault="003545FB" w:rsidP="001C31BB">
      <w:pPr>
        <w:keepNext/>
      </w:pPr>
      <w:r>
        <w:rPr>
          <w:noProof/>
        </w:rPr>
        <w:lastRenderedPageBreak/>
        <w:drawing>
          <wp:inline distT="0" distB="0" distL="0" distR="0" wp14:anchorId="79F120F1" wp14:editId="3289A76D">
            <wp:extent cx="5274310" cy="2559050"/>
            <wp:effectExtent l="0" t="0" r="254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未命名.png"/>
                    <pic:cNvPicPr/>
                  </pic:nvPicPr>
                  <pic:blipFill>
                    <a:blip r:embed="rId45">
                      <a:extLst>
                        <a:ext uri="{28A0092B-C50C-407E-A947-70E740481C1C}">
                          <a14:useLocalDpi xmlns:a14="http://schemas.microsoft.com/office/drawing/2010/main" val="0"/>
                        </a:ext>
                      </a:extLst>
                    </a:blip>
                    <a:stretch>
                      <a:fillRect/>
                    </a:stretch>
                  </pic:blipFill>
                  <pic:spPr>
                    <a:xfrm>
                      <a:off x="0" y="0"/>
                      <a:ext cx="5274310" cy="2559050"/>
                    </a:xfrm>
                    <a:prstGeom prst="rect">
                      <a:avLst/>
                    </a:prstGeom>
                  </pic:spPr>
                </pic:pic>
              </a:graphicData>
            </a:graphic>
          </wp:inline>
        </w:drawing>
      </w:r>
    </w:p>
    <w:p w14:paraId="5E838DBC" w14:textId="4D5DC1F8" w:rsidR="003545FB" w:rsidRDefault="00442AAF" w:rsidP="001C31BB">
      <w:pPr>
        <w:pStyle w:val="ad"/>
        <w:jc w:val="center"/>
      </w:pPr>
      <w:bookmarkStart w:id="61" w:name="_Ref49788344"/>
      <w:r>
        <w:t xml:space="preserve">Figure </w:t>
      </w:r>
      <w:r w:rsidR="008D1AC6">
        <w:rPr>
          <w:noProof/>
        </w:rPr>
        <w:fldChar w:fldCharType="begin"/>
      </w:r>
      <w:r w:rsidR="008D1AC6">
        <w:rPr>
          <w:noProof/>
        </w:rPr>
        <w:instrText xml:space="preserve"> STYLEREF 3 \s </w:instrText>
      </w:r>
      <w:r w:rsidR="008D1AC6">
        <w:rPr>
          <w:noProof/>
        </w:rPr>
        <w:fldChar w:fldCharType="separate"/>
      </w:r>
      <w:r w:rsidR="006F7FCC">
        <w:rPr>
          <w:noProof/>
        </w:rPr>
        <w:t>3-5</w:t>
      </w:r>
      <w:r w:rsidR="008D1AC6">
        <w:rPr>
          <w:noProof/>
        </w:rPr>
        <w:fldChar w:fldCharType="end"/>
      </w:r>
      <w:r w:rsidR="006F7FCC">
        <w:noBreakHyphen/>
      </w:r>
      <w:r w:rsidR="008D1AC6">
        <w:rPr>
          <w:noProof/>
        </w:rPr>
        <w:fldChar w:fldCharType="begin"/>
      </w:r>
      <w:r w:rsidR="008D1AC6">
        <w:rPr>
          <w:noProof/>
        </w:rPr>
        <w:instrText xml:space="preserve"> SEQ Figure \* ARABIC \s 3 </w:instrText>
      </w:r>
      <w:r w:rsidR="008D1AC6">
        <w:rPr>
          <w:noProof/>
        </w:rPr>
        <w:fldChar w:fldCharType="separate"/>
      </w:r>
      <w:r w:rsidR="006F7FCC">
        <w:rPr>
          <w:noProof/>
        </w:rPr>
        <w:t>1</w:t>
      </w:r>
      <w:r w:rsidR="008D1AC6">
        <w:rPr>
          <w:noProof/>
        </w:rPr>
        <w:fldChar w:fldCharType="end"/>
      </w:r>
      <w:bookmarkEnd w:id="61"/>
      <w:r>
        <w:t xml:space="preserve"> TCP segment structure and example</w:t>
      </w:r>
    </w:p>
    <w:p w14:paraId="496B1BB1" w14:textId="77777777" w:rsidR="00442AAF" w:rsidRPr="00442AAF" w:rsidRDefault="00442AAF"/>
    <w:p w14:paraId="77E14341" w14:textId="53D01A3C" w:rsidR="001E37A7" w:rsidRDefault="00442AAF" w:rsidP="001C31BB">
      <w:pPr>
        <w:ind w:firstLine="480"/>
      </w:pPr>
      <w:r>
        <w:fldChar w:fldCharType="begin"/>
      </w:r>
      <w:r>
        <w:instrText xml:space="preserve"> REF _Ref49788344 \h </w:instrText>
      </w:r>
      <w:r>
        <w:fldChar w:fldCharType="separate"/>
      </w:r>
      <w:r>
        <w:t xml:space="preserve">Figure </w:t>
      </w:r>
      <w:r>
        <w:rPr>
          <w:noProof/>
        </w:rPr>
        <w:t>3-5</w:t>
      </w:r>
      <w:r>
        <w:noBreakHyphen/>
      </w:r>
      <w:r>
        <w:rPr>
          <w:noProof/>
        </w:rPr>
        <w:t>1</w:t>
      </w:r>
      <w:r>
        <w:fldChar w:fldCharType="end"/>
      </w:r>
      <w:r w:rsidR="00261A8A">
        <w:t xml:space="preserve"> shows the structure of the TCP segment and an actual TCP segment. </w:t>
      </w:r>
    </w:p>
    <w:p w14:paraId="17DE0C47" w14:textId="77777777" w:rsidR="001E37A7" w:rsidRDefault="001E37A7" w:rsidP="001C31BB">
      <w:pPr>
        <w:ind w:firstLine="480"/>
      </w:pPr>
      <w:r>
        <w:t>A TCP segment header also contains</w:t>
      </w:r>
      <w:r>
        <w:rPr>
          <w:rFonts w:hint="eastAsia"/>
        </w:rPr>
        <w:t xml:space="preserve"> </w:t>
      </w:r>
      <w:r>
        <w:t>the following fields:</w:t>
      </w:r>
    </w:p>
    <w:p w14:paraId="3C89B66B" w14:textId="77777777" w:rsidR="001E37A7" w:rsidRDefault="001E37A7" w:rsidP="001C31BB">
      <w:pPr>
        <w:pStyle w:val="ac"/>
        <w:numPr>
          <w:ilvl w:val="0"/>
          <w:numId w:val="11"/>
        </w:numPr>
        <w:ind w:leftChars="0"/>
      </w:pPr>
      <w:r>
        <w:rPr>
          <w:b/>
        </w:rPr>
        <w:t>S</w:t>
      </w:r>
      <w:r w:rsidR="00261A8A" w:rsidRPr="001C31BB">
        <w:rPr>
          <w:b/>
        </w:rPr>
        <w:t>ource and destination port numbers</w:t>
      </w:r>
      <w:r w:rsidR="00261A8A">
        <w:t>, which are used for</w:t>
      </w:r>
      <w:r>
        <w:t xml:space="preserve"> </w:t>
      </w:r>
      <w:r w:rsidR="00261A8A">
        <w:t xml:space="preserve">multiplexing/demultiplexing data from/to upper-layer applications. </w:t>
      </w:r>
    </w:p>
    <w:p w14:paraId="0A27EA4F" w14:textId="77777777" w:rsidR="00261A8A" w:rsidRDefault="00261A8A" w:rsidP="001C31BB">
      <w:pPr>
        <w:pStyle w:val="ac"/>
        <w:numPr>
          <w:ilvl w:val="0"/>
          <w:numId w:val="11"/>
        </w:numPr>
        <w:ind w:leftChars="0"/>
      </w:pPr>
      <w:r>
        <w:t xml:space="preserve">The header includes a </w:t>
      </w:r>
      <w:r w:rsidRPr="001C31BB">
        <w:rPr>
          <w:b/>
        </w:rPr>
        <w:t>checksum</w:t>
      </w:r>
      <w:r>
        <w:t xml:space="preserve"> field</w:t>
      </w:r>
      <w:r w:rsidR="001E37A7">
        <w:t xml:space="preserve"> as with UDP</w:t>
      </w:r>
      <w:r>
        <w:t xml:space="preserve">. </w:t>
      </w:r>
    </w:p>
    <w:p w14:paraId="38549E75" w14:textId="77777777" w:rsidR="00261A8A" w:rsidRDefault="00261A8A" w:rsidP="001C31BB">
      <w:pPr>
        <w:pStyle w:val="ac"/>
        <w:numPr>
          <w:ilvl w:val="0"/>
          <w:numId w:val="7"/>
        </w:numPr>
        <w:ind w:leftChars="0"/>
      </w:pPr>
      <w:r>
        <w:t xml:space="preserve">The 32-bit </w:t>
      </w:r>
      <w:r w:rsidRPr="001C31BB">
        <w:rPr>
          <w:b/>
        </w:rPr>
        <w:t>sequence number</w:t>
      </w:r>
      <w:r>
        <w:t xml:space="preserve"> field and the 32-bit </w:t>
      </w:r>
      <w:r w:rsidRPr="001C31BB">
        <w:rPr>
          <w:b/>
        </w:rPr>
        <w:t>acknowledgment</w:t>
      </w:r>
      <w:r>
        <w:t xml:space="preserve"> number field are used by the TCP sender and receiver in implementing a reliable data transfer service.</w:t>
      </w:r>
    </w:p>
    <w:p w14:paraId="214FCC77" w14:textId="77777777" w:rsidR="00261A8A" w:rsidRDefault="00261A8A" w:rsidP="001C31BB">
      <w:pPr>
        <w:pStyle w:val="ac"/>
        <w:numPr>
          <w:ilvl w:val="0"/>
          <w:numId w:val="7"/>
        </w:numPr>
        <w:ind w:leftChars="0"/>
      </w:pPr>
      <w:r>
        <w:t xml:space="preserve">The 16-bit </w:t>
      </w:r>
      <w:r w:rsidRPr="001C31BB">
        <w:rPr>
          <w:b/>
        </w:rPr>
        <w:t>receive window</w:t>
      </w:r>
      <w:r>
        <w:t xml:space="preserve"> field is used for flow control. It is used to indicate the number of bytes that a receiver is willing to accept.</w:t>
      </w:r>
    </w:p>
    <w:p w14:paraId="0D63C288" w14:textId="77777777" w:rsidR="00261A8A" w:rsidRDefault="00261A8A" w:rsidP="001C31BB">
      <w:pPr>
        <w:pStyle w:val="ac"/>
        <w:numPr>
          <w:ilvl w:val="0"/>
          <w:numId w:val="7"/>
        </w:numPr>
        <w:ind w:leftChars="0"/>
      </w:pPr>
      <w:r>
        <w:t>The 4-bit</w:t>
      </w:r>
      <w:r w:rsidRPr="001C31BB">
        <w:rPr>
          <w:b/>
        </w:rPr>
        <w:t xml:space="preserve"> header length</w:t>
      </w:r>
      <w:r>
        <w:t xml:space="preserve"> field specifies the length of the TCP header in 32-bit words. The TCP header can be of variable length due to the TCP options field.</w:t>
      </w:r>
    </w:p>
    <w:p w14:paraId="472A91F4" w14:textId="77777777" w:rsidR="00261A8A" w:rsidRDefault="00261A8A" w:rsidP="001C31BB">
      <w:pPr>
        <w:pStyle w:val="ac"/>
        <w:numPr>
          <w:ilvl w:val="0"/>
          <w:numId w:val="8"/>
        </w:numPr>
        <w:ind w:leftChars="0"/>
      </w:pPr>
      <w:r>
        <w:t xml:space="preserve">The optional </w:t>
      </w:r>
      <w:r w:rsidRPr="001C31BB">
        <w:rPr>
          <w:b/>
        </w:rPr>
        <w:t>options</w:t>
      </w:r>
      <w:r>
        <w:t xml:space="preserve"> field is used when a sender and receiver negotiate the maximum segment size (MSS). </w:t>
      </w:r>
    </w:p>
    <w:p w14:paraId="472E2079" w14:textId="77777777" w:rsidR="00261A8A" w:rsidRDefault="00261A8A" w:rsidP="001C31BB">
      <w:pPr>
        <w:pStyle w:val="ac"/>
        <w:numPr>
          <w:ilvl w:val="0"/>
          <w:numId w:val="8"/>
        </w:numPr>
        <w:ind w:leftChars="0"/>
      </w:pPr>
      <w:commentRangeStart w:id="62"/>
      <w:r>
        <w:t>The flag field contains 6 bits</w:t>
      </w:r>
      <w:commentRangeEnd w:id="62"/>
      <w:r w:rsidR="000D6211">
        <w:rPr>
          <w:rStyle w:val="af3"/>
        </w:rPr>
        <w:commentReference w:id="62"/>
      </w:r>
      <w:r>
        <w:t xml:space="preserve">. </w:t>
      </w:r>
    </w:p>
    <w:p w14:paraId="4FA08BD6" w14:textId="77777777" w:rsidR="00261A8A" w:rsidRDefault="00261A8A" w:rsidP="001C31BB">
      <w:pPr>
        <w:pStyle w:val="ac"/>
        <w:numPr>
          <w:ilvl w:val="1"/>
          <w:numId w:val="8"/>
        </w:numPr>
        <w:ind w:leftChars="0"/>
      </w:pPr>
      <w:r>
        <w:t xml:space="preserve">The </w:t>
      </w:r>
      <w:r w:rsidRPr="001C31BB">
        <w:rPr>
          <w:b/>
        </w:rPr>
        <w:t>ACK</w:t>
      </w:r>
      <w:r>
        <w:t xml:space="preserve"> bit is used to indicate that the value carried in the acknowledgment field is valid. </w:t>
      </w:r>
    </w:p>
    <w:p w14:paraId="5D216E53" w14:textId="77777777" w:rsidR="001E37A7" w:rsidRDefault="00261A8A" w:rsidP="001C31BB">
      <w:pPr>
        <w:pStyle w:val="ac"/>
        <w:numPr>
          <w:ilvl w:val="0"/>
          <w:numId w:val="9"/>
        </w:numPr>
        <w:ind w:leftChars="0"/>
      </w:pPr>
      <w:r>
        <w:t xml:space="preserve">The </w:t>
      </w:r>
      <w:r w:rsidRPr="001C31BB">
        <w:rPr>
          <w:b/>
        </w:rPr>
        <w:t>RST</w:t>
      </w:r>
      <w:r>
        <w:t xml:space="preserve">, </w:t>
      </w:r>
      <w:r w:rsidRPr="001C31BB">
        <w:rPr>
          <w:b/>
        </w:rPr>
        <w:t>SYN</w:t>
      </w:r>
      <w:r>
        <w:t xml:space="preserve">, and </w:t>
      </w:r>
      <w:r w:rsidRPr="001C31BB">
        <w:rPr>
          <w:b/>
        </w:rPr>
        <w:t>FIN</w:t>
      </w:r>
      <w:r>
        <w:t xml:space="preserve"> bits are used for connection setup and teardown</w:t>
      </w:r>
      <w:r w:rsidR="001E37A7">
        <w:t xml:space="preserve">. </w:t>
      </w:r>
    </w:p>
    <w:p w14:paraId="66926155" w14:textId="77777777" w:rsidR="00261A8A" w:rsidRDefault="001E37A7" w:rsidP="001C31BB">
      <w:pPr>
        <w:pStyle w:val="ac"/>
        <w:numPr>
          <w:ilvl w:val="0"/>
          <w:numId w:val="9"/>
        </w:numPr>
        <w:ind w:leftChars="0"/>
      </w:pPr>
      <w:r>
        <w:t>T</w:t>
      </w:r>
      <w:r w:rsidR="00261A8A">
        <w:t xml:space="preserve">he </w:t>
      </w:r>
      <w:r w:rsidR="00261A8A" w:rsidRPr="001C31BB">
        <w:rPr>
          <w:b/>
        </w:rPr>
        <w:t>PSH</w:t>
      </w:r>
      <w:r w:rsidR="00261A8A">
        <w:t xml:space="preserve"> bit indicates that the receiver should pass the data to the upper layer immediately. </w:t>
      </w:r>
    </w:p>
    <w:p w14:paraId="18ACEB66" w14:textId="77777777" w:rsidR="003545FB" w:rsidRDefault="00261A8A" w:rsidP="001C31BB">
      <w:pPr>
        <w:pStyle w:val="ac"/>
        <w:numPr>
          <w:ilvl w:val="0"/>
          <w:numId w:val="9"/>
        </w:numPr>
        <w:ind w:leftChars="0"/>
      </w:pPr>
      <w:r>
        <w:t xml:space="preserve">The </w:t>
      </w:r>
      <w:r w:rsidRPr="001C31BB">
        <w:rPr>
          <w:b/>
        </w:rPr>
        <w:t>URG</w:t>
      </w:r>
      <w:r>
        <w:t xml:space="preserve"> bit is used to indicate that there is data in this segment that the sending-side upper-layer entity has marked as “urgent.” </w:t>
      </w:r>
    </w:p>
    <w:p w14:paraId="3CCF62A6" w14:textId="77777777" w:rsidR="003545FB" w:rsidRDefault="003545FB"/>
    <w:p w14:paraId="57004A90" w14:textId="77777777" w:rsidR="00442AAF" w:rsidRDefault="001E37A7" w:rsidP="001C31BB">
      <w:pPr>
        <w:keepNext/>
        <w:jc w:val="center"/>
      </w:pPr>
      <w:r>
        <w:rPr>
          <w:noProof/>
        </w:rPr>
        <w:lastRenderedPageBreak/>
        <w:drawing>
          <wp:inline distT="0" distB="0" distL="0" distR="0" wp14:anchorId="7D85F50E" wp14:editId="17171A37">
            <wp:extent cx="3316605" cy="3142779"/>
            <wp:effectExtent l="0" t="0" r="0" b="635"/>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52152" cy="3176463"/>
                    </a:xfrm>
                    <a:prstGeom prst="rect">
                      <a:avLst/>
                    </a:prstGeom>
                  </pic:spPr>
                </pic:pic>
              </a:graphicData>
            </a:graphic>
          </wp:inline>
        </w:drawing>
      </w:r>
    </w:p>
    <w:p w14:paraId="7B0855CA" w14:textId="49F960ED" w:rsidR="003545FB" w:rsidRDefault="00442AAF" w:rsidP="001C31BB">
      <w:pPr>
        <w:pStyle w:val="ad"/>
        <w:jc w:val="center"/>
      </w:pPr>
      <w:r>
        <w:t xml:space="preserve">Figure </w:t>
      </w:r>
      <w:r w:rsidR="008D1AC6">
        <w:rPr>
          <w:noProof/>
        </w:rPr>
        <w:fldChar w:fldCharType="begin"/>
      </w:r>
      <w:r w:rsidR="008D1AC6">
        <w:rPr>
          <w:noProof/>
        </w:rPr>
        <w:instrText xml:space="preserve"> STYLEREF 3 \s </w:instrText>
      </w:r>
      <w:r w:rsidR="008D1AC6">
        <w:rPr>
          <w:noProof/>
        </w:rPr>
        <w:fldChar w:fldCharType="separate"/>
      </w:r>
      <w:r w:rsidR="006F7FCC">
        <w:rPr>
          <w:noProof/>
        </w:rPr>
        <w:t>3-5</w:t>
      </w:r>
      <w:r w:rsidR="008D1AC6">
        <w:rPr>
          <w:noProof/>
        </w:rPr>
        <w:fldChar w:fldCharType="end"/>
      </w:r>
      <w:r w:rsidR="006F7FCC">
        <w:noBreakHyphen/>
      </w:r>
      <w:r w:rsidR="008D1AC6">
        <w:rPr>
          <w:noProof/>
        </w:rPr>
        <w:fldChar w:fldCharType="begin"/>
      </w:r>
      <w:r w:rsidR="008D1AC6">
        <w:rPr>
          <w:noProof/>
        </w:rPr>
        <w:instrText xml:space="preserve"> SEQ Figure \* ARABIC \s 3 </w:instrText>
      </w:r>
      <w:r w:rsidR="008D1AC6">
        <w:rPr>
          <w:noProof/>
        </w:rPr>
        <w:fldChar w:fldCharType="separate"/>
      </w:r>
      <w:r w:rsidR="006F7FCC">
        <w:rPr>
          <w:noProof/>
        </w:rPr>
        <w:t>2</w:t>
      </w:r>
      <w:r w:rsidR="008D1AC6">
        <w:rPr>
          <w:noProof/>
        </w:rPr>
        <w:fldChar w:fldCharType="end"/>
      </w:r>
      <w:r>
        <w:t xml:space="preserve"> Telnet connection between two hosts</w:t>
      </w:r>
    </w:p>
    <w:p w14:paraId="1DB17A15" w14:textId="77777777" w:rsidR="00442AAF" w:rsidRPr="00442AAF" w:rsidRDefault="00442AAF"/>
    <w:p w14:paraId="09D01E46" w14:textId="77777777" w:rsidR="001E37A7" w:rsidRDefault="001E37A7">
      <w:r>
        <w:tab/>
        <w:t xml:space="preserve">To understand the use of TCP, we demonstrate how TCP works in Telnet, a popular application-layer protocol used for remote login. First segment from Host A to Host B shows sequence number 42, which data “C” is labeled as the number 42 from the sent bytes. ACK=79 means </w:t>
      </w:r>
      <w:r w:rsidR="001C62C1">
        <w:t xml:space="preserve">that </w:t>
      </w:r>
      <w:r>
        <w:t>Host A expects to get the</w:t>
      </w:r>
      <w:r w:rsidR="001C62C1">
        <w:t xml:space="preserve"> return</w:t>
      </w:r>
      <w:r>
        <w:t xml:space="preserve"> segment from Host B that assign</w:t>
      </w:r>
      <w:r w:rsidR="001C62C1">
        <w:t>ing the sequence number as 79.</w:t>
      </w:r>
    </w:p>
    <w:p w14:paraId="08F2B40B" w14:textId="77777777" w:rsidR="00E4075C" w:rsidRDefault="00E4075C"/>
    <w:p w14:paraId="24B48B18" w14:textId="77777777" w:rsidR="00B128A2" w:rsidRDefault="00B128A2"/>
    <w:p w14:paraId="28D4F34A" w14:textId="01EB4010" w:rsidR="00B128A2" w:rsidRDefault="00D45525" w:rsidP="001C31BB">
      <w:pPr>
        <w:pStyle w:val="4"/>
      </w:pPr>
      <w:bookmarkStart w:id="63" w:name="_Ref49767649"/>
      <w:r>
        <w:rPr>
          <w:rFonts w:hint="eastAsia"/>
        </w:rPr>
        <w:t>Timeout Interval</w:t>
      </w:r>
      <w:bookmarkEnd w:id="63"/>
    </w:p>
    <w:p w14:paraId="3B02D342" w14:textId="03809D77" w:rsidR="003545FB" w:rsidRDefault="00C878B0">
      <w:r>
        <w:tab/>
      </w:r>
      <w:r w:rsidR="00F4587E">
        <w:t>TCP, like our rdt protocol in Ch.3-4, uses a timeout/retransmit mechanism to recover from lost segments.</w:t>
      </w:r>
    </w:p>
    <w:p w14:paraId="1E46FF15" w14:textId="77777777" w:rsidR="00B128A2" w:rsidRDefault="00B128A2"/>
    <w:p w14:paraId="766F5BBF" w14:textId="11A7E841" w:rsidR="003545FB" w:rsidRPr="00B128A2" w:rsidRDefault="00B128A2">
      <w:pPr>
        <w:rPr>
          <w:rFonts w:ascii="Math" w:hAnsi="Math" w:hint="eastAsia"/>
        </w:rPr>
      </w:pPr>
      <m:oMathPara>
        <m:oMath>
          <m:r>
            <m:rPr>
              <m:sty m:val="p"/>
            </m:rPr>
            <w:rPr>
              <w:rFonts w:ascii="Cambria Math" w:hAnsi="Cambria Math"/>
            </w:rPr>
            <m:t xml:space="preserve">EstimatedRTT=0.875 </m:t>
          </m:r>
          <m:r>
            <m:rPr>
              <m:sty m:val="p"/>
            </m:rPr>
            <w:rPr>
              <w:rFonts w:ascii="Cambria Math" w:hAnsi="Cambria Math" w:hint="eastAsia"/>
            </w:rPr>
            <m:t>×</m:t>
          </m:r>
          <m:r>
            <m:rPr>
              <m:sty m:val="p"/>
            </m:rPr>
            <w:rPr>
              <w:rFonts w:ascii="Cambria Math" w:hAnsi="Cambria Math"/>
            </w:rPr>
            <m:t xml:space="preserve">EstimatedRTT+0.125 </m:t>
          </m:r>
          <m:r>
            <m:rPr>
              <m:sty m:val="p"/>
            </m:rPr>
            <w:rPr>
              <w:rFonts w:ascii="Cambria Math" w:hAnsi="Cambria Math" w:hint="eastAsia"/>
            </w:rPr>
            <m:t>×</m:t>
          </m:r>
          <m:r>
            <m:rPr>
              <m:sty m:val="p"/>
            </m:rPr>
            <w:rPr>
              <w:rFonts w:ascii="Cambria Math" w:hAnsi="Cambria Math"/>
            </w:rPr>
            <m:t>SampleRTT</m:t>
          </m:r>
        </m:oMath>
      </m:oMathPara>
    </w:p>
    <w:p w14:paraId="75B43AF7" w14:textId="77777777" w:rsidR="00B128A2" w:rsidRPr="001C31BB" w:rsidRDefault="00B128A2">
      <w:pPr>
        <w:rPr>
          <w:rFonts w:ascii="Math" w:hAnsi="Math" w:hint="eastAsia"/>
        </w:rPr>
      </w:pPr>
    </w:p>
    <w:p w14:paraId="291FA73F" w14:textId="1BC6F4C1" w:rsidR="001C62C1" w:rsidRDefault="00B128A2" w:rsidP="001C31BB">
      <w:pPr>
        <w:ind w:firstLine="480"/>
      </w:pPr>
      <w:r>
        <w:t>SampleRTT is the measured RTT from a transmitted segment. Based on the</w:t>
      </w:r>
      <w:r w:rsidRPr="00B128A2">
        <w:t xml:space="preserve"> current IETF recommendations for</w:t>
      </w:r>
      <w:r>
        <w:t xml:space="preserve"> managing TCP timers [RFC 6298], such an average is called an </w:t>
      </w:r>
      <w:r w:rsidRPr="001C31BB">
        <w:rPr>
          <w:b/>
        </w:rPr>
        <w:t>exponential weighted moving average(EWMA)</w:t>
      </w:r>
      <w:r>
        <w:t>.</w:t>
      </w:r>
    </w:p>
    <w:p w14:paraId="77D8C449" w14:textId="77777777" w:rsidR="00442AAF" w:rsidRDefault="00B128A2" w:rsidP="001C31BB">
      <w:pPr>
        <w:keepNext/>
        <w:jc w:val="center"/>
      </w:pPr>
      <w:r>
        <w:rPr>
          <w:noProof/>
        </w:rPr>
        <w:lastRenderedPageBreak/>
        <w:drawing>
          <wp:inline distT="0" distB="0" distL="0" distR="0" wp14:anchorId="754BAE57" wp14:editId="0A5B0950">
            <wp:extent cx="4333875" cy="2619375"/>
            <wp:effectExtent l="0" t="0" r="9525" b="952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33875" cy="2619375"/>
                    </a:xfrm>
                    <a:prstGeom prst="rect">
                      <a:avLst/>
                    </a:prstGeom>
                  </pic:spPr>
                </pic:pic>
              </a:graphicData>
            </a:graphic>
          </wp:inline>
        </w:drawing>
      </w:r>
    </w:p>
    <w:p w14:paraId="0C1D6BC2" w14:textId="54DF73ED" w:rsidR="00B128A2" w:rsidRDefault="00442AAF" w:rsidP="001C31BB">
      <w:pPr>
        <w:pStyle w:val="ad"/>
        <w:jc w:val="center"/>
      </w:pPr>
      <w:r>
        <w:t xml:space="preserve">Figure </w:t>
      </w:r>
      <w:r w:rsidR="008D1AC6">
        <w:rPr>
          <w:noProof/>
        </w:rPr>
        <w:fldChar w:fldCharType="begin"/>
      </w:r>
      <w:r w:rsidR="008D1AC6">
        <w:rPr>
          <w:noProof/>
        </w:rPr>
        <w:instrText xml:space="preserve"> STYLEREF 3 \s </w:instrText>
      </w:r>
      <w:r w:rsidR="008D1AC6">
        <w:rPr>
          <w:noProof/>
        </w:rPr>
        <w:fldChar w:fldCharType="separate"/>
      </w:r>
      <w:r w:rsidR="006F7FCC">
        <w:rPr>
          <w:noProof/>
        </w:rPr>
        <w:t>3-5</w:t>
      </w:r>
      <w:r w:rsidR="008D1AC6">
        <w:rPr>
          <w:noProof/>
        </w:rPr>
        <w:fldChar w:fldCharType="end"/>
      </w:r>
      <w:r w:rsidR="006F7FCC">
        <w:noBreakHyphen/>
      </w:r>
      <w:r w:rsidR="008D1AC6">
        <w:rPr>
          <w:noProof/>
        </w:rPr>
        <w:fldChar w:fldCharType="begin"/>
      </w:r>
      <w:r w:rsidR="008D1AC6">
        <w:rPr>
          <w:noProof/>
        </w:rPr>
        <w:instrText xml:space="preserve"> SEQ Figure \* ARABIC \s 3 </w:instrText>
      </w:r>
      <w:r w:rsidR="008D1AC6">
        <w:rPr>
          <w:noProof/>
        </w:rPr>
        <w:fldChar w:fldCharType="separate"/>
      </w:r>
      <w:r w:rsidR="006F7FCC">
        <w:rPr>
          <w:noProof/>
        </w:rPr>
        <w:t>3</w:t>
      </w:r>
      <w:r w:rsidR="008D1AC6">
        <w:rPr>
          <w:noProof/>
        </w:rPr>
        <w:fldChar w:fldCharType="end"/>
      </w:r>
      <w:r>
        <w:t xml:space="preserve"> Relationship between two RTTs</w:t>
      </w:r>
    </w:p>
    <w:p w14:paraId="480D0E5D" w14:textId="77777777" w:rsidR="00442AAF" w:rsidRPr="00442AAF" w:rsidRDefault="00442AAF"/>
    <w:p w14:paraId="33ED6396" w14:textId="2A3FFD4B" w:rsidR="00B128A2" w:rsidRDefault="00B128A2">
      <w:r>
        <w:tab/>
        <w:t xml:space="preserve">Also, we need to take a look at </w:t>
      </w:r>
      <w:r w:rsidRPr="00B128A2">
        <w:t>the RTT variation</w:t>
      </w:r>
      <w:r>
        <w:t>. It is also defined by [RFC 6298].</w:t>
      </w:r>
    </w:p>
    <w:p w14:paraId="3B1DBD4A" w14:textId="77777777" w:rsidR="00B128A2" w:rsidRPr="00B128A2" w:rsidRDefault="00B128A2"/>
    <w:p w14:paraId="35123B30" w14:textId="15CB15CA" w:rsidR="00B128A2" w:rsidRDefault="00B128A2">
      <w:r>
        <w:tab/>
      </w:r>
      <m:oMath>
        <m:r>
          <m:rPr>
            <m:sty m:val="p"/>
          </m:rPr>
          <w:rPr>
            <w:rFonts w:ascii="Cambria Math" w:hAnsi="Cambria Math"/>
          </w:rPr>
          <m:t>DevRTT=0.75 ×DevRTT+0.25 × | SampleRTT-EstimatedRTT |</m:t>
        </m:r>
      </m:oMath>
    </w:p>
    <w:p w14:paraId="292834CD" w14:textId="77777777" w:rsidR="00B128A2" w:rsidRDefault="00B128A2"/>
    <w:p w14:paraId="73E4EF99" w14:textId="37C379B6" w:rsidR="00B128A2" w:rsidRDefault="00B128A2" w:rsidP="001C31BB">
      <w:pPr>
        <w:ind w:firstLine="480"/>
      </w:pPr>
      <w:r>
        <w:t xml:space="preserve">The timeout intervals of TCP should be larger than the connection’s round-trip time(RTT), where is EstimatedRTT in the above function. </w:t>
      </w:r>
      <w:r w:rsidR="00FB38EF">
        <w:t>But how much larger?</w:t>
      </w:r>
    </w:p>
    <w:p w14:paraId="75682795" w14:textId="77777777" w:rsidR="00FB38EF" w:rsidRDefault="00FB38EF" w:rsidP="001C31BB">
      <w:pPr>
        <w:ind w:firstLine="480"/>
      </w:pPr>
    </w:p>
    <w:p w14:paraId="61211B40" w14:textId="1F1900CF" w:rsidR="00FB38EF" w:rsidRPr="00D51B4B" w:rsidRDefault="00FB38EF" w:rsidP="001C31BB">
      <w:pPr>
        <w:ind w:firstLine="480"/>
      </w:pPr>
      <m:oMathPara>
        <m:oMath>
          <m:r>
            <m:rPr>
              <m:sty m:val="p"/>
            </m:rPr>
            <w:rPr>
              <w:rFonts w:ascii="Cambria Math" w:hAnsi="Cambria Math"/>
            </w:rPr>
            <m:t>TimeoutInterval=EstimatedRTT+4 × DevRTT</m:t>
          </m:r>
        </m:oMath>
      </m:oMathPara>
    </w:p>
    <w:p w14:paraId="3485943D" w14:textId="77777777" w:rsidR="00D51B4B" w:rsidRPr="00FB38EF" w:rsidRDefault="00D51B4B" w:rsidP="001C31BB">
      <w:pPr>
        <w:ind w:firstLine="480"/>
      </w:pPr>
    </w:p>
    <w:p w14:paraId="1D40CA5C" w14:textId="77302072" w:rsidR="00FB38EF" w:rsidRDefault="00FB38EF" w:rsidP="001C31BB">
      <w:pPr>
        <w:ind w:firstLine="480"/>
      </w:pPr>
      <w:r>
        <w:rPr>
          <w:rFonts w:hint="eastAsia"/>
        </w:rPr>
        <w:t>The initial value</w:t>
      </w:r>
      <w:r>
        <w:t xml:space="preserve"> of TimeoutInterval is 1 (No SampleRTT is measured).</w:t>
      </w:r>
    </w:p>
    <w:p w14:paraId="3E5FF547" w14:textId="18FCD55D" w:rsidR="001C62C1" w:rsidRDefault="00D51B4B">
      <w:r>
        <w:tab/>
        <w:t xml:space="preserve">What if TCP keeps retransmitting a not-yet-acknowledged segment? It will doubles up the TCP TimeoutInterval, </w:t>
      </w:r>
      <w:r w:rsidRPr="00D51B4B">
        <w:t>grow exponentially</w:t>
      </w:r>
      <w:r>
        <w:t>! So the upper bound of TimeoutInterval is set. The modification is a limit form of congestion control.</w:t>
      </w:r>
    </w:p>
    <w:p w14:paraId="0394C407" w14:textId="77777777" w:rsidR="00D51B4B" w:rsidRDefault="00D51B4B"/>
    <w:p w14:paraId="353BE227" w14:textId="424CA0D0" w:rsidR="00D45525" w:rsidRPr="001C31BB" w:rsidRDefault="0078161C" w:rsidP="001C31BB">
      <w:pPr>
        <w:pStyle w:val="4"/>
      </w:pPr>
      <w:r>
        <w:t>Fast Retransmit</w:t>
      </w:r>
    </w:p>
    <w:p w14:paraId="02517306" w14:textId="69088153" w:rsidR="001C62C1" w:rsidRDefault="00D45525" w:rsidP="001C31BB">
      <w:pPr>
        <w:ind w:firstLine="480"/>
      </w:pPr>
      <w:r>
        <w:t>TCP ACK generation r</w:t>
      </w:r>
      <w:r w:rsidRPr="00D45525">
        <w:t xml:space="preserve">ecommendation </w:t>
      </w:r>
      <w:r>
        <w:t xml:space="preserve">is defined in </w:t>
      </w:r>
      <w:r w:rsidRPr="00D45525">
        <w:t>[RFC 5681]</w:t>
      </w:r>
      <w:r>
        <w:t>. It shows the reactions for TCP receiver according to segment coming events.</w:t>
      </w:r>
    </w:p>
    <w:p w14:paraId="6D1884F4" w14:textId="77777777" w:rsidR="0078161C" w:rsidRDefault="0078161C" w:rsidP="001C31BB">
      <w:pPr>
        <w:ind w:firstLine="480"/>
      </w:pPr>
      <w:r>
        <w:rPr>
          <w:rFonts w:hint="eastAsia"/>
        </w:rPr>
        <w:t xml:space="preserve">TCP receiver </w:t>
      </w:r>
      <w:r>
        <w:t>always</w:t>
      </w:r>
      <w:r>
        <w:rPr>
          <w:rFonts w:hint="eastAsia"/>
        </w:rPr>
        <w:t xml:space="preserve"> acknowledge sender that what </w:t>
      </w:r>
      <w:r>
        <w:t>sequence</w:t>
      </w:r>
      <w:r>
        <w:rPr>
          <w:rFonts w:hint="eastAsia"/>
        </w:rPr>
        <w:t xml:space="preserve"> </w:t>
      </w:r>
      <w:r>
        <w:t>number it is expected to get. If duplicate ACK is sent, it means there is a lost segment. Example of seq=100 in the figure.</w:t>
      </w:r>
    </w:p>
    <w:p w14:paraId="7FA6BD56" w14:textId="77777777" w:rsidR="00442AAF" w:rsidRDefault="0078161C" w:rsidP="001C31BB">
      <w:pPr>
        <w:keepNext/>
        <w:jc w:val="center"/>
      </w:pPr>
      <w:r>
        <w:rPr>
          <w:noProof/>
        </w:rPr>
        <w:lastRenderedPageBreak/>
        <w:drawing>
          <wp:inline distT="0" distB="0" distL="0" distR="0" wp14:anchorId="6809335D" wp14:editId="440455CB">
            <wp:extent cx="2809875" cy="3326634"/>
            <wp:effectExtent l="0" t="0" r="0" b="762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21699" cy="3340633"/>
                    </a:xfrm>
                    <a:prstGeom prst="rect">
                      <a:avLst/>
                    </a:prstGeom>
                  </pic:spPr>
                </pic:pic>
              </a:graphicData>
            </a:graphic>
          </wp:inline>
        </w:drawing>
      </w:r>
    </w:p>
    <w:p w14:paraId="065649B0" w14:textId="00329529" w:rsidR="00D45525" w:rsidRDefault="00442AAF" w:rsidP="001C31BB">
      <w:pPr>
        <w:pStyle w:val="ad"/>
        <w:jc w:val="center"/>
      </w:pPr>
      <w:r>
        <w:t xml:space="preserve">Figure </w:t>
      </w:r>
      <w:r w:rsidR="008D1AC6">
        <w:rPr>
          <w:noProof/>
        </w:rPr>
        <w:fldChar w:fldCharType="begin"/>
      </w:r>
      <w:r w:rsidR="008D1AC6">
        <w:rPr>
          <w:noProof/>
        </w:rPr>
        <w:instrText xml:space="preserve"> STYLEREF 3 \s </w:instrText>
      </w:r>
      <w:r w:rsidR="008D1AC6">
        <w:rPr>
          <w:noProof/>
        </w:rPr>
        <w:fldChar w:fldCharType="separate"/>
      </w:r>
      <w:r w:rsidR="006F7FCC">
        <w:rPr>
          <w:noProof/>
        </w:rPr>
        <w:t>3-5</w:t>
      </w:r>
      <w:r w:rsidR="008D1AC6">
        <w:rPr>
          <w:noProof/>
        </w:rPr>
        <w:fldChar w:fldCharType="end"/>
      </w:r>
      <w:r w:rsidR="006F7FCC">
        <w:noBreakHyphen/>
      </w:r>
      <w:r w:rsidR="008D1AC6">
        <w:rPr>
          <w:noProof/>
        </w:rPr>
        <w:fldChar w:fldCharType="begin"/>
      </w:r>
      <w:r w:rsidR="008D1AC6">
        <w:rPr>
          <w:noProof/>
        </w:rPr>
        <w:instrText xml:space="preserve"> SEQ Figure \* ARABIC \s 3 </w:instrText>
      </w:r>
      <w:r w:rsidR="008D1AC6">
        <w:rPr>
          <w:noProof/>
        </w:rPr>
        <w:fldChar w:fldCharType="separate"/>
      </w:r>
      <w:r w:rsidR="006F7FCC">
        <w:rPr>
          <w:noProof/>
        </w:rPr>
        <w:t>4</w:t>
      </w:r>
      <w:r w:rsidR="008D1AC6">
        <w:rPr>
          <w:noProof/>
        </w:rPr>
        <w:fldChar w:fldCharType="end"/>
      </w:r>
      <w:r>
        <w:t xml:space="preserve"> ACK responds same expected number</w:t>
      </w:r>
    </w:p>
    <w:p w14:paraId="64D62F2C" w14:textId="77777777" w:rsidR="00442AAF" w:rsidRPr="00442AAF" w:rsidRDefault="00442AAF"/>
    <w:p w14:paraId="233C6487" w14:textId="7EF3C52A" w:rsidR="0078161C" w:rsidRDefault="009A4073" w:rsidP="001C31BB">
      <w:pPr>
        <w:ind w:firstLine="480"/>
      </w:pPr>
      <w:r>
        <w:t>Because a sender often sends a large number of segments back to back, if one segment is lost, there will likely be many back-to-back duplicate ACKs.</w:t>
      </w:r>
    </w:p>
    <w:p w14:paraId="09B65293" w14:textId="0F7BC832" w:rsidR="001C62C1" w:rsidRDefault="009A4073" w:rsidP="001C31BB">
      <w:pPr>
        <w:ind w:firstLine="480"/>
      </w:pPr>
      <w:r>
        <w:t xml:space="preserve">If the TCP sender receives three duplicate ACKs for the same data, it takes this as an indication that the segment has been lost. In the case that three duplicate ACKs are received, the TCP sender performs a </w:t>
      </w:r>
      <w:r w:rsidRPr="001C31BB">
        <w:rPr>
          <w:b/>
        </w:rPr>
        <w:t>fast retransmit</w:t>
      </w:r>
      <w:r>
        <w:t xml:space="preserve"> [RFC 5681],</w:t>
      </w:r>
      <w:r w:rsidRPr="001C31BB">
        <w:rPr>
          <w:i/>
        </w:rPr>
        <w:t xml:space="preserve"> retransmitting the missing segment before that segment’s timer expires</w:t>
      </w:r>
      <w:r>
        <w:t>.</w:t>
      </w:r>
    </w:p>
    <w:p w14:paraId="328A7705" w14:textId="77777777" w:rsidR="001C62C1" w:rsidRDefault="001C62C1"/>
    <w:p w14:paraId="03E3CFC2" w14:textId="10C21D50" w:rsidR="0078161C" w:rsidRDefault="0078161C" w:rsidP="001C31BB">
      <w:pPr>
        <w:pStyle w:val="4"/>
      </w:pPr>
      <w:r>
        <w:rPr>
          <w:rFonts w:hint="eastAsia"/>
        </w:rPr>
        <w:t>Flow control</w:t>
      </w:r>
    </w:p>
    <w:p w14:paraId="68DFC647" w14:textId="13C1AAFF" w:rsidR="0078161C" w:rsidRDefault="0078161C" w:rsidP="001C31BB">
      <w:pPr>
        <w:ind w:firstLine="480"/>
      </w:pPr>
      <w:r>
        <w:rPr>
          <w:rFonts w:hint="eastAsia"/>
        </w:rPr>
        <w:t xml:space="preserve">Both </w:t>
      </w:r>
      <w:r>
        <w:t xml:space="preserve">TCP sender and receiver have buffers. Receiver has to inform sender amount of free buffer space. Sender also has to limit the UnACKed data to </w:t>
      </w:r>
      <w:r w:rsidR="00282A18">
        <w:t>receiver’s spare room</w:t>
      </w:r>
      <w:r>
        <w:t>.</w:t>
      </w:r>
    </w:p>
    <w:p w14:paraId="57983DA3" w14:textId="77777777" w:rsidR="00442AAF" w:rsidRDefault="0078161C" w:rsidP="001C31BB">
      <w:pPr>
        <w:keepNext/>
        <w:jc w:val="center"/>
      </w:pPr>
      <w:r>
        <w:rPr>
          <w:noProof/>
        </w:rPr>
        <w:lastRenderedPageBreak/>
        <w:drawing>
          <wp:inline distT="0" distB="0" distL="0" distR="0" wp14:anchorId="18DE899F" wp14:editId="24E4CC08">
            <wp:extent cx="3428312" cy="2009553"/>
            <wp:effectExtent l="0" t="0" r="127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9633"/>
                    <a:stretch/>
                  </pic:blipFill>
                  <pic:spPr bwMode="auto">
                    <a:xfrm>
                      <a:off x="0" y="0"/>
                      <a:ext cx="3480884" cy="2040369"/>
                    </a:xfrm>
                    <a:prstGeom prst="rect">
                      <a:avLst/>
                    </a:prstGeom>
                    <a:ln>
                      <a:noFill/>
                    </a:ln>
                    <a:extLst>
                      <a:ext uri="{53640926-AAD7-44D8-BBD7-CCE9431645EC}">
                        <a14:shadowObscured xmlns:a14="http://schemas.microsoft.com/office/drawing/2010/main"/>
                      </a:ext>
                    </a:extLst>
                  </pic:spPr>
                </pic:pic>
              </a:graphicData>
            </a:graphic>
          </wp:inline>
        </w:drawing>
      </w:r>
    </w:p>
    <w:p w14:paraId="146455EA" w14:textId="63AD6C4D" w:rsidR="0078161C" w:rsidRDefault="00442AAF" w:rsidP="001C31BB">
      <w:pPr>
        <w:pStyle w:val="ad"/>
        <w:jc w:val="center"/>
      </w:pPr>
      <w:r>
        <w:t xml:space="preserve">Figure </w:t>
      </w:r>
      <w:r w:rsidR="008D1AC6">
        <w:rPr>
          <w:noProof/>
        </w:rPr>
        <w:fldChar w:fldCharType="begin"/>
      </w:r>
      <w:r w:rsidR="008D1AC6">
        <w:rPr>
          <w:noProof/>
        </w:rPr>
        <w:instrText xml:space="preserve"> STYLEREF 3 \s </w:instrText>
      </w:r>
      <w:r w:rsidR="008D1AC6">
        <w:rPr>
          <w:noProof/>
        </w:rPr>
        <w:fldChar w:fldCharType="separate"/>
      </w:r>
      <w:r w:rsidR="006F7FCC">
        <w:rPr>
          <w:noProof/>
        </w:rPr>
        <w:t>3-5</w:t>
      </w:r>
      <w:r w:rsidR="008D1AC6">
        <w:rPr>
          <w:noProof/>
        </w:rPr>
        <w:fldChar w:fldCharType="end"/>
      </w:r>
      <w:r w:rsidR="006F7FCC">
        <w:noBreakHyphen/>
      </w:r>
      <w:r w:rsidR="008D1AC6">
        <w:rPr>
          <w:noProof/>
        </w:rPr>
        <w:fldChar w:fldCharType="begin"/>
      </w:r>
      <w:r w:rsidR="008D1AC6">
        <w:rPr>
          <w:noProof/>
        </w:rPr>
        <w:instrText xml:space="preserve"> SEQ Figure \* ARABIC \s 3 </w:instrText>
      </w:r>
      <w:r w:rsidR="008D1AC6">
        <w:rPr>
          <w:noProof/>
        </w:rPr>
        <w:fldChar w:fldCharType="separate"/>
      </w:r>
      <w:r w:rsidR="006F7FCC">
        <w:rPr>
          <w:noProof/>
        </w:rPr>
        <w:t>5</w:t>
      </w:r>
      <w:r w:rsidR="008D1AC6">
        <w:rPr>
          <w:noProof/>
        </w:rPr>
        <w:fldChar w:fldCharType="end"/>
      </w:r>
      <w:r>
        <w:t xml:space="preserve"> Example for TCP receiver buffer</w:t>
      </w:r>
    </w:p>
    <w:p w14:paraId="0504CC55" w14:textId="77777777" w:rsidR="001C62C1" w:rsidRDefault="001C62C1"/>
    <w:p w14:paraId="07C9A526" w14:textId="615F4B0E" w:rsidR="00282A18" w:rsidRDefault="00282A18" w:rsidP="001C31BB">
      <w:pPr>
        <w:pStyle w:val="4"/>
      </w:pPr>
      <w:r>
        <w:rPr>
          <w:rFonts w:hint="eastAsia"/>
        </w:rPr>
        <w:t xml:space="preserve">Connection </w:t>
      </w:r>
      <w:r>
        <w:t>management</w:t>
      </w:r>
    </w:p>
    <w:p w14:paraId="0BB50E7F" w14:textId="77777777" w:rsidR="00282A18" w:rsidRDefault="00282A18" w:rsidP="001C31BB">
      <w:pPr>
        <w:ind w:firstLine="480"/>
      </w:pPr>
      <w:r>
        <w:t>TCP sender, receiver establish “connection” before exchanging data segments</w:t>
      </w:r>
      <w:r>
        <w:rPr>
          <w:rFonts w:hint="eastAsia"/>
        </w:rPr>
        <w:t>.</w:t>
      </w:r>
    </w:p>
    <w:p w14:paraId="241F9516" w14:textId="0A9B0016" w:rsidR="001C62C1" w:rsidRDefault="00282A18">
      <w:r>
        <w:t>Initialize TCP variables from each other:</w:t>
      </w:r>
      <w:r>
        <w:rPr>
          <w:rFonts w:hint="eastAsia"/>
        </w:rPr>
        <w:t xml:space="preserve"> </w:t>
      </w:r>
      <w:r>
        <w:t>seq. #s</w:t>
      </w:r>
      <w:r>
        <w:rPr>
          <w:rFonts w:hint="eastAsia"/>
        </w:rPr>
        <w:t xml:space="preserve"> </w:t>
      </w:r>
      <w:r>
        <w:t>buffers, flow control info.</w:t>
      </w:r>
      <w:r w:rsidR="00DF381A">
        <w:t xml:space="preserve"> Handshaking </w:t>
      </w:r>
      <w:r w:rsidR="00827188">
        <w:t>procedure</w:t>
      </w:r>
      <w:r w:rsidR="00DF381A">
        <w:t xml:space="preserve"> </w:t>
      </w:r>
      <w:r w:rsidR="00827188">
        <w:t>is</w:t>
      </w:r>
      <w:r w:rsidR="00DF381A">
        <w:t xml:space="preserve"> shown below.</w:t>
      </w:r>
    </w:p>
    <w:p w14:paraId="21991801" w14:textId="77777777" w:rsidR="00EC05D8" w:rsidRDefault="00DF381A" w:rsidP="001C31BB">
      <w:pPr>
        <w:keepNext/>
        <w:jc w:val="center"/>
      </w:pPr>
      <w:r>
        <w:rPr>
          <w:noProof/>
        </w:rPr>
        <w:drawing>
          <wp:inline distT="0" distB="0" distL="0" distR="0" wp14:anchorId="7044B9DB" wp14:editId="16117A4B">
            <wp:extent cx="3838575" cy="3334020"/>
            <wp:effectExtent l="0" t="0" r="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70201" cy="3361489"/>
                    </a:xfrm>
                    <a:prstGeom prst="rect">
                      <a:avLst/>
                    </a:prstGeom>
                  </pic:spPr>
                </pic:pic>
              </a:graphicData>
            </a:graphic>
          </wp:inline>
        </w:drawing>
      </w:r>
    </w:p>
    <w:p w14:paraId="6AA731A9" w14:textId="490C4FEE" w:rsidR="001C62C1" w:rsidRDefault="00EC05D8" w:rsidP="001C31BB">
      <w:pPr>
        <w:pStyle w:val="ad"/>
        <w:jc w:val="center"/>
      </w:pPr>
      <w:r>
        <w:t xml:space="preserve">Figure </w:t>
      </w:r>
      <w:r w:rsidR="008D1AC6">
        <w:rPr>
          <w:noProof/>
        </w:rPr>
        <w:fldChar w:fldCharType="begin"/>
      </w:r>
      <w:r w:rsidR="008D1AC6">
        <w:rPr>
          <w:noProof/>
        </w:rPr>
        <w:instrText xml:space="preserve"> STYLEREF 3 \s </w:instrText>
      </w:r>
      <w:r w:rsidR="008D1AC6">
        <w:rPr>
          <w:noProof/>
        </w:rPr>
        <w:fldChar w:fldCharType="separate"/>
      </w:r>
      <w:r w:rsidR="006F7FCC">
        <w:rPr>
          <w:noProof/>
        </w:rPr>
        <w:t>3-5</w:t>
      </w:r>
      <w:r w:rsidR="008D1AC6">
        <w:rPr>
          <w:noProof/>
        </w:rPr>
        <w:fldChar w:fldCharType="end"/>
      </w:r>
      <w:r w:rsidR="006F7FCC">
        <w:noBreakHyphen/>
      </w:r>
      <w:r w:rsidR="008D1AC6">
        <w:rPr>
          <w:noProof/>
        </w:rPr>
        <w:fldChar w:fldCharType="begin"/>
      </w:r>
      <w:r w:rsidR="008D1AC6">
        <w:rPr>
          <w:noProof/>
        </w:rPr>
        <w:instrText xml:space="preserve"> SEQ Figure \* ARABIC \s 3 </w:instrText>
      </w:r>
      <w:r w:rsidR="008D1AC6">
        <w:rPr>
          <w:noProof/>
        </w:rPr>
        <w:fldChar w:fldCharType="separate"/>
      </w:r>
      <w:r w:rsidR="006F7FCC">
        <w:rPr>
          <w:noProof/>
        </w:rPr>
        <w:t>6</w:t>
      </w:r>
      <w:r w:rsidR="008D1AC6">
        <w:rPr>
          <w:noProof/>
        </w:rPr>
        <w:fldChar w:fldCharType="end"/>
      </w:r>
      <w:r>
        <w:t xml:space="preserve"> TCP handshake procedure</w:t>
      </w:r>
    </w:p>
    <w:p w14:paraId="55D55F44" w14:textId="77777777" w:rsidR="00EC05D8" w:rsidRDefault="00E90017" w:rsidP="001C31BB">
      <w:pPr>
        <w:keepNext/>
      </w:pPr>
      <w:r>
        <w:rPr>
          <w:noProof/>
        </w:rPr>
        <w:lastRenderedPageBreak/>
        <w:drawing>
          <wp:inline distT="0" distB="0" distL="0" distR="0" wp14:anchorId="7DB69A5D" wp14:editId="6F50BFD5">
            <wp:extent cx="5105400" cy="2743274"/>
            <wp:effectExtent l="0" t="0" r="0" b="0"/>
            <wp:docPr id="121859" name="Picture 3" descr="C:\temp\trans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9" name="Picture 3" descr="C:\temp\transClient.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18739" cy="2750441"/>
                    </a:xfrm>
                    <a:prstGeom prst="rect">
                      <a:avLst/>
                    </a:prstGeom>
                    <a:noFill/>
                    <a:extLst/>
                  </pic:spPr>
                </pic:pic>
              </a:graphicData>
            </a:graphic>
          </wp:inline>
        </w:drawing>
      </w:r>
      <w:r>
        <w:rPr>
          <w:noProof/>
        </w:rPr>
        <w:drawing>
          <wp:inline distT="0" distB="0" distL="0" distR="0" wp14:anchorId="110E2A7F" wp14:editId="6864686D">
            <wp:extent cx="4664771" cy="2771775"/>
            <wp:effectExtent l="0" t="0" r="2540" b="0"/>
            <wp:docPr id="121860" name="Picture 4" descr="C:\temp\transServ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0" name="Picture 4" descr="C:\temp\transServer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65262" cy="2772067"/>
                    </a:xfrm>
                    <a:prstGeom prst="rect">
                      <a:avLst/>
                    </a:prstGeom>
                    <a:noFill/>
                    <a:extLst/>
                  </pic:spPr>
                </pic:pic>
              </a:graphicData>
            </a:graphic>
          </wp:inline>
        </w:drawing>
      </w:r>
    </w:p>
    <w:p w14:paraId="09E53E0A" w14:textId="6A3806D4" w:rsidR="00E90017" w:rsidRDefault="00EC05D8" w:rsidP="001C31BB">
      <w:pPr>
        <w:pStyle w:val="ad"/>
        <w:jc w:val="center"/>
      </w:pPr>
      <w:r>
        <w:t xml:space="preserve">Figure </w:t>
      </w:r>
      <w:r w:rsidR="008D1AC6">
        <w:rPr>
          <w:noProof/>
        </w:rPr>
        <w:fldChar w:fldCharType="begin"/>
      </w:r>
      <w:r w:rsidR="008D1AC6">
        <w:rPr>
          <w:noProof/>
        </w:rPr>
        <w:instrText xml:space="preserve"> STYLEREF 3 \s </w:instrText>
      </w:r>
      <w:r w:rsidR="008D1AC6">
        <w:rPr>
          <w:noProof/>
        </w:rPr>
        <w:fldChar w:fldCharType="separate"/>
      </w:r>
      <w:r w:rsidR="006F7FCC">
        <w:rPr>
          <w:noProof/>
        </w:rPr>
        <w:t>3-5</w:t>
      </w:r>
      <w:r w:rsidR="008D1AC6">
        <w:rPr>
          <w:noProof/>
        </w:rPr>
        <w:fldChar w:fldCharType="end"/>
      </w:r>
      <w:r w:rsidR="006F7FCC">
        <w:noBreakHyphen/>
      </w:r>
      <w:r w:rsidR="008D1AC6">
        <w:rPr>
          <w:noProof/>
        </w:rPr>
        <w:fldChar w:fldCharType="begin"/>
      </w:r>
      <w:r w:rsidR="008D1AC6">
        <w:rPr>
          <w:noProof/>
        </w:rPr>
        <w:instrText xml:space="preserve"> SEQ Figure \* ARABIC \s 3 </w:instrText>
      </w:r>
      <w:r w:rsidR="008D1AC6">
        <w:rPr>
          <w:noProof/>
        </w:rPr>
        <w:fldChar w:fldCharType="separate"/>
      </w:r>
      <w:r w:rsidR="006F7FCC">
        <w:rPr>
          <w:noProof/>
        </w:rPr>
        <w:t>7</w:t>
      </w:r>
      <w:r w:rsidR="008D1AC6">
        <w:rPr>
          <w:noProof/>
        </w:rPr>
        <w:fldChar w:fldCharType="end"/>
      </w:r>
      <w:r>
        <w:t xml:space="preserve"> TCP flow charts for client and server applications</w:t>
      </w:r>
    </w:p>
    <w:p w14:paraId="42124A85" w14:textId="77777777" w:rsidR="005B1254" w:rsidRPr="005B1254" w:rsidRDefault="005B1254"/>
    <w:p w14:paraId="67008591" w14:textId="5E06E0AD" w:rsidR="00E90017" w:rsidRDefault="00E90017" w:rsidP="001C31BB">
      <w:pPr>
        <w:pStyle w:val="4"/>
      </w:pPr>
      <w:r>
        <w:rPr>
          <w:rFonts w:hint="eastAsia"/>
        </w:rPr>
        <w:t>Principles of Congestion Control</w:t>
      </w:r>
    </w:p>
    <w:p w14:paraId="240FB1FC" w14:textId="64BEC9D4" w:rsidR="00E90017" w:rsidRDefault="001A364A" w:rsidP="001C31BB">
      <w:pPr>
        <w:ind w:firstLine="480"/>
      </w:pPr>
      <w:r>
        <w:t xml:space="preserve">Congestion control inform that </w:t>
      </w:r>
      <w:r w:rsidRPr="001A364A">
        <w:t>too many sources sending too much data too fast for network to handle</w:t>
      </w:r>
      <w:r>
        <w:t xml:space="preserve">. </w:t>
      </w:r>
      <w:r w:rsidR="009F6AFC">
        <w:t>It is different from f</w:t>
      </w:r>
      <w:r>
        <w:t>low control</w:t>
      </w:r>
      <w:r w:rsidR="009F6AFC">
        <w:t xml:space="preserve">, as it </w:t>
      </w:r>
      <w:r>
        <w:t>limits amount of data.</w:t>
      </w:r>
      <w:r w:rsidR="006E1419">
        <w:t xml:space="preserve"> Congestion may increase the delay time and decrease the throughput of transmission.</w:t>
      </w:r>
    </w:p>
    <w:p w14:paraId="14CA7526" w14:textId="51C00198" w:rsidR="009F6AFC" w:rsidRDefault="0020220B" w:rsidP="001C31BB">
      <w:pPr>
        <w:ind w:firstLine="480"/>
      </w:pPr>
      <w:r>
        <w:t xml:space="preserve">Situation1: </w:t>
      </w:r>
      <w:r w:rsidR="009F6AFC">
        <w:rPr>
          <w:rFonts w:hint="eastAsia"/>
        </w:rPr>
        <w:t xml:space="preserve">As we mentioned in </w:t>
      </w:r>
      <w:r w:rsidR="009F6AFC">
        <w:t>Section.</w:t>
      </w:r>
      <w:r w:rsidR="00B94167">
        <w:t xml:space="preserve"> *</w:t>
      </w:r>
      <w:r w:rsidR="009F6AFC">
        <w:fldChar w:fldCharType="begin"/>
      </w:r>
      <w:r w:rsidR="009F6AFC">
        <w:instrText xml:space="preserve"> REF _Ref49767649 \h </w:instrText>
      </w:r>
      <w:r w:rsidR="009F6AFC">
        <w:fldChar w:fldCharType="separate"/>
      </w:r>
      <w:r w:rsidR="009F6AFC">
        <w:rPr>
          <w:rFonts w:hint="eastAsia"/>
        </w:rPr>
        <w:t>Timeout Interval</w:t>
      </w:r>
      <w:r w:rsidR="009F6AFC">
        <w:fldChar w:fldCharType="end"/>
      </w:r>
      <w:r w:rsidR="009F6AFC">
        <w:t>, if there is an infinite buffer in the router that collects all the go-through</w:t>
      </w:r>
      <w:r>
        <w:t xml:space="preserve"> packets</w:t>
      </w:r>
      <w:r w:rsidR="00BE0E5D">
        <w:t xml:space="preserve">, large delays occur </w:t>
      </w:r>
      <w:r>
        <w:t>causing TCP connecter’s RTT estimation growing</w:t>
      </w:r>
      <w:r w:rsidRPr="0020220B">
        <w:t xml:space="preserve"> exponentially</w:t>
      </w:r>
      <w:r>
        <w:t>.</w:t>
      </w:r>
    </w:p>
    <w:p w14:paraId="703F062C" w14:textId="2802B42C" w:rsidR="0020220B" w:rsidRDefault="0020220B" w:rsidP="001C31BB">
      <w:pPr>
        <w:ind w:firstLine="480"/>
      </w:pPr>
      <w:r>
        <w:rPr>
          <w:rFonts w:hint="eastAsia"/>
        </w:rPr>
        <w:t>Situation2</w:t>
      </w:r>
      <w:r w:rsidR="00B94167">
        <w:t>:</w:t>
      </w:r>
      <w:r w:rsidR="00BE0E5D">
        <w:t xml:space="preserve"> Router has a finite buffer. Packets from TCP connecters may be lost </w:t>
      </w:r>
      <w:r w:rsidR="00BE0E5D">
        <w:lastRenderedPageBreak/>
        <w:t>or delayed by limited resource. It cause more work and unnecessary packets sending during the process.</w:t>
      </w:r>
    </w:p>
    <w:p w14:paraId="0AC6CF29" w14:textId="092D6203" w:rsidR="00BE0E5D" w:rsidRDefault="00BE0E5D" w:rsidP="001C31BB">
      <w:pPr>
        <w:ind w:firstLine="480"/>
      </w:pPr>
      <w:r>
        <w:t xml:space="preserve">Situation3: </w:t>
      </w:r>
      <w:r w:rsidR="006E1419">
        <w:t>Multiple routers were used through the connection. If one of the packet dropped, any upstream transmission capacity used for that packet was wasted.</w:t>
      </w:r>
    </w:p>
    <w:p w14:paraId="2906E935" w14:textId="757A1118" w:rsidR="006E1419" w:rsidRDefault="006E1419">
      <w:r>
        <w:tab/>
        <w:t>Two approaches towards congestion control:</w:t>
      </w:r>
    </w:p>
    <w:p w14:paraId="2CF2B0EC" w14:textId="505B4639" w:rsidR="006E1419" w:rsidRDefault="006E1419" w:rsidP="001C31BB">
      <w:pPr>
        <w:pStyle w:val="ac"/>
        <w:numPr>
          <w:ilvl w:val="0"/>
          <w:numId w:val="20"/>
        </w:numPr>
        <w:ind w:leftChars="0"/>
      </w:pPr>
      <w:r w:rsidRPr="001C31BB">
        <w:rPr>
          <w:b/>
        </w:rPr>
        <w:t>End-to-end congestion control</w:t>
      </w:r>
      <w:r>
        <w:t xml:space="preserve">: </w:t>
      </w:r>
      <w:r w:rsidRPr="001C31BB">
        <w:rPr>
          <w:i/>
        </w:rPr>
        <w:t>Without explicit feedback from network</w:t>
      </w:r>
      <w:r>
        <w:t xml:space="preserve">, </w:t>
      </w:r>
      <w:r w:rsidR="00521D4C">
        <w:t>connecters</w:t>
      </w:r>
      <w:r>
        <w:t xml:space="preserve"> </w:t>
      </w:r>
      <w:r w:rsidR="00521D4C" w:rsidRPr="001C31BB">
        <w:rPr>
          <w:i/>
        </w:rPr>
        <w:t>observe</w:t>
      </w:r>
      <w:r w:rsidRPr="001C31BB">
        <w:rPr>
          <w:i/>
        </w:rPr>
        <w:t xml:space="preserve"> transmission status such as loss or delay</w:t>
      </w:r>
      <w:r>
        <w:t>, checking network congestion inferring or not.</w:t>
      </w:r>
    </w:p>
    <w:p w14:paraId="0995FBEC" w14:textId="585B3C06" w:rsidR="006E1419" w:rsidRDefault="006E1419" w:rsidP="001C31BB">
      <w:pPr>
        <w:pStyle w:val="ac"/>
        <w:numPr>
          <w:ilvl w:val="0"/>
          <w:numId w:val="20"/>
        </w:numPr>
        <w:ind w:leftChars="0"/>
      </w:pPr>
      <w:r w:rsidRPr="001C31BB">
        <w:rPr>
          <w:b/>
        </w:rPr>
        <w:t>Network-assisted congestion control</w:t>
      </w:r>
      <w:r>
        <w:t xml:space="preserve">: </w:t>
      </w:r>
      <w:r w:rsidRPr="001C31BB">
        <w:rPr>
          <w:i/>
        </w:rPr>
        <w:t>Routers provide feedback to end systems</w:t>
      </w:r>
      <w:r>
        <w:t xml:space="preserve">. By assigning a single bit for indicating congestion in the packet, </w:t>
      </w:r>
      <w:r w:rsidR="00521D4C">
        <w:t>router can inform sender what rate sender should send at.</w:t>
      </w:r>
    </w:p>
    <w:p w14:paraId="3F1A86C6" w14:textId="77777777" w:rsidR="00521D4C" w:rsidRDefault="00521D4C"/>
    <w:p w14:paraId="2E83E97A" w14:textId="5E59AAA0" w:rsidR="00E90017" w:rsidRDefault="00521D4C" w:rsidP="001C31BB">
      <w:pPr>
        <w:ind w:firstLine="480"/>
      </w:pPr>
      <w:r>
        <w:rPr>
          <w:rFonts w:hint="eastAsia"/>
        </w:rPr>
        <w:t xml:space="preserve">An example for </w:t>
      </w:r>
      <w:r>
        <w:t xml:space="preserve">network-assisted congestion control: </w:t>
      </w:r>
      <w:r w:rsidR="00DE4F59" w:rsidRPr="00DE4F59">
        <w:t>Asynchronous Transfer Mode</w:t>
      </w:r>
      <w:r w:rsidR="00DE4F59">
        <w:t xml:space="preserve"> (</w:t>
      </w:r>
      <w:r>
        <w:t>ATM</w:t>
      </w:r>
      <w:r w:rsidR="00DE4F59">
        <w:t>)</w:t>
      </w:r>
      <w:r>
        <w:t xml:space="preserve"> ABR congestion control. ABR, available bit rate, is set to control sender’s path load. The sender uses the available bandwidth or minimum guaranteed rate whether the path is underloaded or congested. In ATM structure, ATM use data cells for data transmission. One of the data cells is called RM cell. It has NI bit and CI bit for network congested indication.</w:t>
      </w:r>
    </w:p>
    <w:p w14:paraId="60B80B2A" w14:textId="77777777" w:rsidR="00521D4C" w:rsidRDefault="00521D4C" w:rsidP="001C31BB">
      <w:pPr>
        <w:ind w:firstLine="480"/>
      </w:pPr>
    </w:p>
    <w:p w14:paraId="0F914405" w14:textId="52EB2DA9" w:rsidR="00521D4C" w:rsidRPr="001C31BB" w:rsidRDefault="00521D4C" w:rsidP="001C31BB">
      <w:pPr>
        <w:pStyle w:val="4"/>
      </w:pPr>
      <w:r>
        <w:t>TCP Congestion Control</w:t>
      </w:r>
    </w:p>
    <w:p w14:paraId="73715987" w14:textId="2F44A042" w:rsidR="00FE2331" w:rsidRDefault="001057F5">
      <w:pPr>
        <w:ind w:firstLine="480"/>
      </w:pPr>
      <w:r>
        <w:t>TCP uses end-to-end congestion control. Sender increases transmission rate (window size) probing for usable bandwidth until loss occurs.</w:t>
      </w:r>
    </w:p>
    <w:p w14:paraId="76C4DBA4" w14:textId="792B1058" w:rsidR="00BD783E" w:rsidRDefault="00BD783E" w:rsidP="006421D3">
      <w:r w:rsidRPr="00BD783E">
        <w:rPr>
          <w:noProof/>
        </w:rPr>
        <w:drawing>
          <wp:inline distT="0" distB="0" distL="0" distR="0" wp14:anchorId="6CE22D37" wp14:editId="24FBCB95">
            <wp:extent cx="4923155" cy="2062480"/>
            <wp:effectExtent l="0" t="0" r="0" b="0"/>
            <wp:docPr id="176142" name="圖片 176142" descr="https://sites.google.com/site/projectcodebank/_/rsrc/1472873959152/computer-engineering-notes/tcp-congestion-control-algorithm/image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ites.google.com/site/projectcodebank/_/rsrc/1472873959152/computer-engineering-notes/tcp-congestion-control-algorithm/image009.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23155" cy="2062480"/>
                    </a:xfrm>
                    <a:prstGeom prst="rect">
                      <a:avLst/>
                    </a:prstGeom>
                    <a:noFill/>
                    <a:ln>
                      <a:noFill/>
                    </a:ln>
                  </pic:spPr>
                </pic:pic>
              </a:graphicData>
            </a:graphic>
          </wp:inline>
        </w:drawing>
      </w:r>
    </w:p>
    <w:p w14:paraId="74CF5710" w14:textId="4BB92ED5" w:rsidR="001057F5" w:rsidRDefault="001057F5" w:rsidP="001C31BB">
      <w:pPr>
        <w:ind w:firstLine="480"/>
      </w:pPr>
      <w:r>
        <w:t>There are three mechanisms for TCP congestion control:</w:t>
      </w:r>
    </w:p>
    <w:p w14:paraId="294E6BBE" w14:textId="366EC146" w:rsidR="001057F5" w:rsidRDefault="004F032C" w:rsidP="001C31BB">
      <w:pPr>
        <w:pStyle w:val="ac"/>
        <w:numPr>
          <w:ilvl w:val="0"/>
          <w:numId w:val="21"/>
        </w:numPr>
        <w:ind w:leftChars="0"/>
      </w:pPr>
      <w:r w:rsidRPr="001C31BB">
        <w:rPr>
          <w:b/>
        </w:rPr>
        <w:t>Additive increase, Multiplicative decrease (AIMD)</w:t>
      </w:r>
      <w:r>
        <w:t>:</w:t>
      </w:r>
      <w:r w:rsidR="00B71ACC">
        <w:t xml:space="preserve"> </w:t>
      </w:r>
      <w:r w:rsidR="001057F5">
        <w:t xml:space="preserve">It increases congestion window by 1 MSS every RTT until loss detected. If loss detected, it cut </w:t>
      </w:r>
      <w:r w:rsidR="001057F5">
        <w:lastRenderedPageBreak/>
        <w:t>congestion window in half.</w:t>
      </w:r>
    </w:p>
    <w:p w14:paraId="4C634DFD" w14:textId="3EF22780" w:rsidR="004F032C" w:rsidRDefault="004F032C" w:rsidP="001C31BB">
      <w:pPr>
        <w:pStyle w:val="ac"/>
        <w:numPr>
          <w:ilvl w:val="0"/>
          <w:numId w:val="21"/>
        </w:numPr>
        <w:ind w:leftChars="0"/>
      </w:pPr>
      <w:r w:rsidRPr="001C31BB">
        <w:rPr>
          <w:b/>
        </w:rPr>
        <w:t>Slow start</w:t>
      </w:r>
      <w:r>
        <w:t>: Initial congestion window is small, which is only 1 MSS. When connection begins, increase rate exponentially until first loss event to check for the congestion limit. It can then be set again from 1 MSS to threshold MSS</w:t>
      </w:r>
      <w:r w:rsidR="00827188">
        <w:t xml:space="preserve"> and go for AIMD</w:t>
      </w:r>
      <w:r>
        <w:t>.</w:t>
      </w:r>
    </w:p>
    <w:p w14:paraId="4065DA0E" w14:textId="74865EA2" w:rsidR="004F032C" w:rsidRPr="001A364A" w:rsidRDefault="004F032C" w:rsidP="001C31BB">
      <w:pPr>
        <w:pStyle w:val="ac"/>
        <w:numPr>
          <w:ilvl w:val="0"/>
          <w:numId w:val="21"/>
        </w:numPr>
        <w:ind w:leftChars="0"/>
      </w:pPr>
      <w:r w:rsidRPr="001C31BB">
        <w:rPr>
          <w:b/>
        </w:rPr>
        <w:t>Conservative after timeout events</w:t>
      </w:r>
      <w:r>
        <w:t xml:space="preserve">: </w:t>
      </w:r>
      <w:r w:rsidR="00827188">
        <w:t xml:space="preserve">When timeout event happened, </w:t>
      </w:r>
      <w:r w:rsidR="00FF0B77">
        <w:t xml:space="preserve">threshold is cut in half and </w:t>
      </w:r>
      <w:r w:rsidR="00827188">
        <w:t>slow start procedure is triggered instead of AIMD procedure.</w:t>
      </w:r>
    </w:p>
    <w:p w14:paraId="54AED9EF" w14:textId="7B0E7165" w:rsidR="00E90017" w:rsidRDefault="00FF0B77" w:rsidP="001C31BB">
      <w:pPr>
        <w:ind w:firstLine="480"/>
      </w:pPr>
      <w:r>
        <w:rPr>
          <w:rFonts w:hint="eastAsia"/>
        </w:rPr>
        <w:t>Assumed</w:t>
      </w:r>
      <w:r>
        <w:t xml:space="preserve"> window size is W, then</w:t>
      </w:r>
      <w:r>
        <w:rPr>
          <w:rFonts w:hint="eastAsia"/>
        </w:rPr>
        <w:t xml:space="preserve"> </w:t>
      </w:r>
      <w:r>
        <w:t xml:space="preserve">the </w:t>
      </w:r>
      <w:r>
        <w:rPr>
          <w:rFonts w:hint="eastAsia"/>
        </w:rPr>
        <w:t>through</w:t>
      </w:r>
      <w:r w:rsidR="00D54F72">
        <w:t>o</w:t>
      </w:r>
      <w:r>
        <w:rPr>
          <w:rFonts w:hint="eastAsia"/>
        </w:rPr>
        <w:t xml:space="preserve">ut rate is </w:t>
      </w:r>
      <w:r>
        <w:t>W/RTT. But if packet loss is detected, through</w:t>
      </w:r>
      <w:r w:rsidR="00D54F72">
        <w:t>o</w:t>
      </w:r>
      <w:r>
        <w:t>ut rate will drop down to W/2RTT. Combined this two findings, the average through</w:t>
      </w:r>
      <w:r w:rsidR="00D54F72">
        <w:t>o</w:t>
      </w:r>
      <w:r>
        <w:t>ut rate will be 0.75W/RTT.</w:t>
      </w:r>
    </w:p>
    <w:p w14:paraId="538E30C1" w14:textId="0063F05A" w:rsidR="00FF0B77" w:rsidRDefault="00D54F72" w:rsidP="001C31BB">
      <w:pPr>
        <w:ind w:firstLine="480"/>
      </w:pPr>
      <w:r>
        <w:rPr>
          <w:rFonts w:hint="eastAsia"/>
        </w:rPr>
        <w:t xml:space="preserve">Two TCP connections </w:t>
      </w:r>
      <w:r>
        <w:t xml:space="preserve">are </w:t>
      </w:r>
      <w:r>
        <w:rPr>
          <w:rFonts w:hint="eastAsia"/>
        </w:rPr>
        <w:t xml:space="preserve">established </w:t>
      </w:r>
      <w:r>
        <w:t>through the same router, can the throughput separate equally to each connecter? Yes, according to AIMD rule, they will reset the bandwidth dynamically and find the balance between two connecters.</w:t>
      </w:r>
    </w:p>
    <w:p w14:paraId="25452FF9" w14:textId="77777777" w:rsidR="005751F6" w:rsidRDefault="005751F6"/>
    <w:p w14:paraId="6A4E21B8" w14:textId="77777777" w:rsidR="005751F6" w:rsidRDefault="005751F6"/>
    <w:p w14:paraId="2A0113E2" w14:textId="54C4E71E" w:rsidR="00687E36" w:rsidRDefault="00687E36">
      <w:r>
        <w:br w:type="page"/>
      </w:r>
    </w:p>
    <w:p w14:paraId="20E347C9" w14:textId="77777777" w:rsidR="00687E36" w:rsidRDefault="00687E36"/>
    <w:p w14:paraId="52708DDF" w14:textId="19EC8BD4" w:rsidR="005751F6" w:rsidRDefault="005751F6" w:rsidP="001C31BB">
      <w:pPr>
        <w:pStyle w:val="2"/>
      </w:pPr>
      <w:bookmarkStart w:id="64" w:name="_Toc50621737"/>
      <w:r>
        <w:rPr>
          <w:rFonts w:hint="eastAsia"/>
        </w:rPr>
        <w:t>Network Layer</w:t>
      </w:r>
      <w:bookmarkEnd w:id="64"/>
    </w:p>
    <w:p w14:paraId="391F49EE" w14:textId="2E70F099" w:rsidR="00D54F72" w:rsidRDefault="005751F6" w:rsidP="001C31BB">
      <w:pPr>
        <w:pStyle w:val="3"/>
      </w:pPr>
      <w:bookmarkStart w:id="65" w:name="_Toc50621738"/>
      <w:r>
        <w:rPr>
          <w:rFonts w:hint="eastAsia"/>
        </w:rPr>
        <w:t>Introduction</w:t>
      </w:r>
      <w:bookmarkEnd w:id="65"/>
    </w:p>
    <w:p w14:paraId="01D60A08" w14:textId="0B4B8DC8" w:rsidR="004F53FB" w:rsidRDefault="00222A79" w:rsidP="001C31BB">
      <w:pPr>
        <w:ind w:firstLine="480"/>
      </w:pPr>
      <w:r>
        <w:t>The role of the network layer is simple—</w:t>
      </w:r>
      <w:r w:rsidRPr="005566D0">
        <w:t>to move packets from a sending host to a receiving host</w:t>
      </w:r>
      <w:r>
        <w:t>. Network layer can be found in every host and routers. On the sending host, it encapsulates segments into datagrams; on the receiving host, it delivers segments to transport layer; for router, it examines headers fields in all IP datagrams that passing through it.</w:t>
      </w:r>
    </w:p>
    <w:p w14:paraId="441FE661" w14:textId="63486F3C" w:rsidR="009C0CCA" w:rsidRDefault="009C0CCA" w:rsidP="009C0CCA">
      <w:pPr>
        <w:ind w:firstLine="480"/>
      </w:pPr>
      <w:r>
        <w:t>Two important network-layer functions can be identified:</w:t>
      </w:r>
    </w:p>
    <w:p w14:paraId="21A48266" w14:textId="31FC3218" w:rsidR="00DB7E38" w:rsidRPr="00DB7E38" w:rsidRDefault="00DB7E38" w:rsidP="00C4558F">
      <w:pPr>
        <w:pStyle w:val="ac"/>
        <w:numPr>
          <w:ilvl w:val="0"/>
          <w:numId w:val="23"/>
        </w:numPr>
        <w:ind w:leftChars="0"/>
      </w:pPr>
      <w:r w:rsidRPr="001C31BB">
        <w:rPr>
          <w:b/>
        </w:rPr>
        <w:t>Routing</w:t>
      </w:r>
      <w:r>
        <w:t xml:space="preserve">. Determining the route taken by packets from a sender to a receiver. </w:t>
      </w:r>
    </w:p>
    <w:p w14:paraId="734B2FBC" w14:textId="244687BA" w:rsidR="009C0CCA" w:rsidRDefault="009C0CCA" w:rsidP="001C31BB">
      <w:pPr>
        <w:pStyle w:val="ac"/>
        <w:numPr>
          <w:ilvl w:val="0"/>
          <w:numId w:val="23"/>
        </w:numPr>
        <w:ind w:leftChars="0"/>
      </w:pPr>
      <w:r w:rsidRPr="001C31BB">
        <w:rPr>
          <w:b/>
        </w:rPr>
        <w:t>Forwarding</w:t>
      </w:r>
      <w:r w:rsidR="000F4ED6">
        <w:t>. Moving packets from router’s input to appropriate router output.</w:t>
      </w:r>
    </w:p>
    <w:p w14:paraId="51C8222A" w14:textId="77777777" w:rsidR="000F4ED6" w:rsidRDefault="000F4ED6"/>
    <w:p w14:paraId="1E907522" w14:textId="77777777" w:rsidR="00AA2C85" w:rsidRDefault="000F4ED6" w:rsidP="001C31BB">
      <w:pPr>
        <w:keepNext/>
        <w:jc w:val="center"/>
      </w:pPr>
      <w:r>
        <w:rPr>
          <w:noProof/>
        </w:rPr>
        <w:drawing>
          <wp:inline distT="0" distB="0" distL="0" distR="0" wp14:anchorId="253B060E" wp14:editId="646416BC">
            <wp:extent cx="3857625" cy="3619500"/>
            <wp:effectExtent l="0" t="0" r="9525" b="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57625" cy="3619500"/>
                    </a:xfrm>
                    <a:prstGeom prst="rect">
                      <a:avLst/>
                    </a:prstGeom>
                  </pic:spPr>
                </pic:pic>
              </a:graphicData>
            </a:graphic>
          </wp:inline>
        </w:drawing>
      </w:r>
    </w:p>
    <w:p w14:paraId="4FC4BD79" w14:textId="3CA13F99" w:rsidR="000F4ED6" w:rsidRDefault="00AA2C85" w:rsidP="001C31BB">
      <w:pPr>
        <w:pStyle w:val="ad"/>
        <w:jc w:val="center"/>
      </w:pPr>
      <w:bookmarkStart w:id="66" w:name="_Ref49788726"/>
      <w:r>
        <w:t xml:space="preserve">Figure </w:t>
      </w:r>
      <w:r w:rsidR="008D1AC6">
        <w:rPr>
          <w:noProof/>
        </w:rPr>
        <w:fldChar w:fldCharType="begin"/>
      </w:r>
      <w:r w:rsidR="008D1AC6">
        <w:rPr>
          <w:noProof/>
        </w:rPr>
        <w:instrText xml:space="preserve"> STYLEREF 3 \s </w:instrText>
      </w:r>
      <w:r w:rsidR="008D1AC6">
        <w:rPr>
          <w:noProof/>
        </w:rPr>
        <w:fldChar w:fldCharType="separate"/>
      </w:r>
      <w:r w:rsidR="006F7FCC">
        <w:rPr>
          <w:noProof/>
        </w:rPr>
        <w:t>4-1</w:t>
      </w:r>
      <w:r w:rsidR="008D1AC6">
        <w:rPr>
          <w:noProof/>
        </w:rPr>
        <w:fldChar w:fldCharType="end"/>
      </w:r>
      <w:r w:rsidR="006F7FCC">
        <w:noBreakHyphen/>
      </w:r>
      <w:r w:rsidR="008D1AC6">
        <w:rPr>
          <w:noProof/>
        </w:rPr>
        <w:fldChar w:fldCharType="begin"/>
      </w:r>
      <w:r w:rsidR="008D1AC6">
        <w:rPr>
          <w:noProof/>
        </w:rPr>
        <w:instrText xml:space="preserve"> SEQ Figure \* ARABIC \s 3 </w:instrText>
      </w:r>
      <w:r w:rsidR="008D1AC6">
        <w:rPr>
          <w:noProof/>
        </w:rPr>
        <w:fldChar w:fldCharType="separate"/>
      </w:r>
      <w:r w:rsidR="006F7FCC">
        <w:rPr>
          <w:noProof/>
        </w:rPr>
        <w:t>1</w:t>
      </w:r>
      <w:r w:rsidR="008D1AC6">
        <w:rPr>
          <w:noProof/>
        </w:rPr>
        <w:fldChar w:fldCharType="end"/>
      </w:r>
      <w:bookmarkEnd w:id="66"/>
      <w:r>
        <w:t xml:space="preserve"> A packet go through a router</w:t>
      </w:r>
    </w:p>
    <w:p w14:paraId="1152270D" w14:textId="77777777" w:rsidR="00AA2C85" w:rsidRPr="00AA2C85" w:rsidRDefault="00AA2C85"/>
    <w:p w14:paraId="58EE21AE" w14:textId="77777777" w:rsidR="000F4ED6" w:rsidRDefault="000F4ED6" w:rsidP="001C31BB">
      <w:pPr>
        <w:ind w:firstLine="480"/>
      </w:pPr>
      <w:r>
        <w:t xml:space="preserve">Every router has a </w:t>
      </w:r>
      <w:r w:rsidRPr="001C31BB">
        <w:rPr>
          <w:b/>
        </w:rPr>
        <w:t>forwarding table</w:t>
      </w:r>
      <w:r>
        <w:t xml:space="preserve">. A router forwards a packet by examining the arriving packet’s header, and then using this header value to index into the router’s forwarding table. The value in the forwarding table indicates the router’s outgoing link interface to which that packet is to be forwarded. </w:t>
      </w:r>
    </w:p>
    <w:p w14:paraId="6EC9075B" w14:textId="215B1EE8" w:rsidR="000F4ED6" w:rsidRDefault="000F4ED6" w:rsidP="001C31BB">
      <w:pPr>
        <w:ind w:firstLine="480"/>
      </w:pPr>
      <w:r>
        <w:lastRenderedPageBreak/>
        <w:t xml:space="preserve">In example </w:t>
      </w:r>
      <w:r w:rsidR="00AA2C85">
        <w:fldChar w:fldCharType="begin"/>
      </w:r>
      <w:r w:rsidR="00AA2C85">
        <w:instrText xml:space="preserve"> REF _Ref49788726 \h </w:instrText>
      </w:r>
      <w:r w:rsidR="00AA2C85">
        <w:fldChar w:fldCharType="separate"/>
      </w:r>
      <w:r w:rsidR="00AA2C85">
        <w:t xml:space="preserve">Figure </w:t>
      </w:r>
      <w:r w:rsidR="00AA2C85">
        <w:rPr>
          <w:noProof/>
        </w:rPr>
        <w:t>4-1</w:t>
      </w:r>
      <w:r w:rsidR="00AA2C85">
        <w:noBreakHyphen/>
      </w:r>
      <w:r w:rsidR="00AA2C85">
        <w:rPr>
          <w:noProof/>
        </w:rPr>
        <w:t>1</w:t>
      </w:r>
      <w:r w:rsidR="00AA2C85">
        <w:fldChar w:fldCharType="end"/>
      </w:r>
      <w:r>
        <w:t>, a packet with a header field value of 0111 arrives to a router. The router indexes into its forwarding table and determines that the output link interface for this packet is interface 2. The router then internally forwards the packet to interface 2.</w:t>
      </w:r>
    </w:p>
    <w:p w14:paraId="34B3B818" w14:textId="623BE15E" w:rsidR="000F4ED6" w:rsidRDefault="00CC0B73">
      <w:pPr>
        <w:ind w:firstLine="480"/>
      </w:pPr>
      <w:r>
        <w:t>T</w:t>
      </w:r>
      <w:r w:rsidR="000F4ED6">
        <w:t>he routing algorithm determines the values that are inserted into the routers’ forwarding tables. The routing algorithm may be centralized or decentralized.</w:t>
      </w:r>
    </w:p>
    <w:p w14:paraId="0D729B6D" w14:textId="77777777" w:rsidR="005566D0" w:rsidRDefault="005566D0"/>
    <w:p w14:paraId="66732C04" w14:textId="54438511" w:rsidR="007935A5" w:rsidRDefault="007935A5">
      <w:r>
        <w:tab/>
        <w:t>Before datagrams flow, two end hosts and intervening routers establish virtual connection. Depending on different network services, some must guarantee the in-order delivery for individual datagrams, others must guarantee minimum bandwidth to flow, the others provide restrictions on change in inter-packet spacing</w:t>
      </w:r>
      <w:r w:rsidR="009E77F2">
        <w:t xml:space="preserve"> (gaps between packets)</w:t>
      </w:r>
      <w:r>
        <w:t>.</w:t>
      </w:r>
    </w:p>
    <w:p w14:paraId="13B6E2A8" w14:textId="77777777" w:rsidR="003E6DD7" w:rsidRDefault="003E6DD7"/>
    <w:p w14:paraId="15086BB7" w14:textId="7B19C3C6" w:rsidR="00D54F72" w:rsidRDefault="005751F6" w:rsidP="001C31BB">
      <w:pPr>
        <w:pStyle w:val="3"/>
      </w:pPr>
      <w:bookmarkStart w:id="67" w:name="_Toc50621739"/>
      <w:r>
        <w:rPr>
          <w:rFonts w:hint="eastAsia"/>
        </w:rPr>
        <w:t>Virtual</w:t>
      </w:r>
      <w:r>
        <w:t xml:space="preserve"> circuit and datagram networks</w:t>
      </w:r>
      <w:bookmarkEnd w:id="67"/>
    </w:p>
    <w:p w14:paraId="1529CDE5" w14:textId="6C26F62A" w:rsidR="003E6DD7" w:rsidRPr="003E6DD7" w:rsidRDefault="003E6DD7" w:rsidP="001C31BB">
      <w:pPr>
        <w:ind w:firstLine="480"/>
      </w:pPr>
      <w:r>
        <w:t>Network-layer services have two type of connections: connection or connectionless. Network-layer service has to choose only one of them.</w:t>
      </w:r>
    </w:p>
    <w:p w14:paraId="4FDFAEBC" w14:textId="10A26A23" w:rsidR="00DE4F59" w:rsidRDefault="00DE4F59" w:rsidP="001C31BB">
      <w:pPr>
        <w:jc w:val="center"/>
      </w:pPr>
      <w:r>
        <w:rPr>
          <w:noProof/>
        </w:rPr>
        <w:drawing>
          <wp:inline distT="0" distB="0" distL="0" distR="0" wp14:anchorId="41CE6F05" wp14:editId="1E1BD9E7">
            <wp:extent cx="4476750" cy="1803420"/>
            <wp:effectExtent l="0" t="0" r="0" b="635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04642" cy="1814656"/>
                    </a:xfrm>
                    <a:prstGeom prst="rect">
                      <a:avLst/>
                    </a:prstGeom>
                  </pic:spPr>
                </pic:pic>
              </a:graphicData>
            </a:graphic>
          </wp:inline>
        </w:drawing>
      </w:r>
    </w:p>
    <w:p w14:paraId="602BB53D" w14:textId="77777777" w:rsidR="00AA2C85" w:rsidRDefault="003E6DD7">
      <w:pPr>
        <w:keepNext/>
        <w:jc w:val="center"/>
      </w:pPr>
      <w:r>
        <w:rPr>
          <w:noProof/>
        </w:rPr>
        <w:drawing>
          <wp:inline distT="0" distB="0" distL="0" distR="0" wp14:anchorId="10424812" wp14:editId="4A8A2245">
            <wp:extent cx="4457700" cy="1050925"/>
            <wp:effectExtent l="0" t="0" r="0"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02612" cy="1061513"/>
                    </a:xfrm>
                    <a:prstGeom prst="rect">
                      <a:avLst/>
                    </a:prstGeom>
                  </pic:spPr>
                </pic:pic>
              </a:graphicData>
            </a:graphic>
          </wp:inline>
        </w:drawing>
      </w:r>
    </w:p>
    <w:p w14:paraId="17F79B8D" w14:textId="466B4884" w:rsidR="00AA2C85" w:rsidRDefault="00AA2C85" w:rsidP="001C31BB">
      <w:pPr>
        <w:pStyle w:val="ad"/>
        <w:jc w:val="center"/>
      </w:pPr>
      <w:r>
        <w:t xml:space="preserve">Figure </w:t>
      </w:r>
      <w:r w:rsidR="008D1AC6">
        <w:rPr>
          <w:noProof/>
        </w:rPr>
        <w:fldChar w:fldCharType="begin"/>
      </w:r>
      <w:r w:rsidR="008D1AC6">
        <w:rPr>
          <w:noProof/>
        </w:rPr>
        <w:instrText xml:space="preserve"> STYLEREF 3 \s </w:instrText>
      </w:r>
      <w:r w:rsidR="008D1AC6">
        <w:rPr>
          <w:noProof/>
        </w:rPr>
        <w:fldChar w:fldCharType="separate"/>
      </w:r>
      <w:r w:rsidR="006F7FCC">
        <w:rPr>
          <w:noProof/>
        </w:rPr>
        <w:t>4-2</w:t>
      </w:r>
      <w:r w:rsidR="008D1AC6">
        <w:rPr>
          <w:noProof/>
        </w:rPr>
        <w:fldChar w:fldCharType="end"/>
      </w:r>
      <w:r w:rsidR="006F7FCC">
        <w:noBreakHyphen/>
      </w:r>
      <w:r w:rsidR="008D1AC6">
        <w:rPr>
          <w:noProof/>
        </w:rPr>
        <w:fldChar w:fldCharType="begin"/>
      </w:r>
      <w:r w:rsidR="008D1AC6">
        <w:rPr>
          <w:noProof/>
        </w:rPr>
        <w:instrText xml:space="preserve"> SEQ Figure \* ARABIC \s 3 </w:instrText>
      </w:r>
      <w:r w:rsidR="008D1AC6">
        <w:rPr>
          <w:noProof/>
        </w:rPr>
        <w:fldChar w:fldCharType="separate"/>
      </w:r>
      <w:r w:rsidR="006F7FCC">
        <w:rPr>
          <w:noProof/>
        </w:rPr>
        <w:t>1</w:t>
      </w:r>
      <w:r w:rsidR="008D1AC6">
        <w:rPr>
          <w:noProof/>
        </w:rPr>
        <w:fldChar w:fldCharType="end"/>
      </w:r>
      <w:r>
        <w:t xml:space="preserve"> </w:t>
      </w:r>
      <w:r w:rsidRPr="00EF21D9">
        <w:t>Vi</w:t>
      </w:r>
      <w:r>
        <w:t>r</w:t>
      </w:r>
      <w:r w:rsidRPr="00EF21D9">
        <w:t>tual circuit and its forwarding table</w:t>
      </w:r>
    </w:p>
    <w:p w14:paraId="2DBEAC9C" w14:textId="48366C95" w:rsidR="003E6DD7" w:rsidRDefault="003E6DD7" w:rsidP="001C31BB">
      <w:pPr>
        <w:pStyle w:val="ad"/>
      </w:pPr>
    </w:p>
    <w:p w14:paraId="52EB989D" w14:textId="4062AC3E" w:rsidR="00E90017" w:rsidRDefault="009E77F2" w:rsidP="001C31BB">
      <w:pPr>
        <w:ind w:firstLine="480"/>
      </w:pPr>
      <w:r>
        <w:rPr>
          <w:rFonts w:hint="eastAsia"/>
        </w:rPr>
        <w:t xml:space="preserve">Virtual circuit </w:t>
      </w:r>
      <w:r>
        <w:t xml:space="preserve">has </w:t>
      </w:r>
      <w:r w:rsidRPr="009E77F2">
        <w:t>source-to-dest</w:t>
      </w:r>
      <w:r>
        <w:t>ination</w:t>
      </w:r>
      <w:r w:rsidRPr="009E77F2">
        <w:t xml:space="preserve"> path </w:t>
      </w:r>
      <w:r>
        <w:t xml:space="preserve">and </w:t>
      </w:r>
      <w:r w:rsidRPr="009E77F2">
        <w:t>behaves much like telephone circuit</w:t>
      </w:r>
      <w:r>
        <w:t xml:space="preserve">. Its call need to be setup before data flowing. Each packet </w:t>
      </w:r>
      <w:r w:rsidR="00D25B85">
        <w:t>carries</w:t>
      </w:r>
      <w:r>
        <w:t xml:space="preserve"> VC identifier</w:t>
      </w:r>
      <w:r w:rsidR="00D25B85">
        <w:t>s</w:t>
      </w:r>
      <w:r>
        <w:t xml:space="preserve"> but not the destination</w:t>
      </w:r>
      <w:r w:rsidR="00D25B85">
        <w:t xml:space="preserve"> host ID. They can be modified on link based on forwarding tables.</w:t>
      </w:r>
      <w:r>
        <w:t xml:space="preserve"> Every router on the path maintain the “state” for each passing connection, while transport-layer connection only involve two end systems. Resources from links </w:t>
      </w:r>
      <w:r>
        <w:lastRenderedPageBreak/>
        <w:t>and routers may be allocated to virtual circuit.</w:t>
      </w:r>
    </w:p>
    <w:p w14:paraId="3561B325" w14:textId="25C74C35" w:rsidR="00901B1C" w:rsidRDefault="00901B1C">
      <w:r>
        <w:t xml:space="preserve">It is demanded for strict timing and reliability requirement, causing the </w:t>
      </w:r>
      <w:r w:rsidRPr="00901B1C">
        <w:t>complex</w:t>
      </w:r>
      <w:r>
        <w:t xml:space="preserve"> inside network.</w:t>
      </w:r>
    </w:p>
    <w:p w14:paraId="3A07696B" w14:textId="632A8D3C" w:rsidR="009E77F2" w:rsidRDefault="00DE4F59" w:rsidP="001C31BB">
      <w:pPr>
        <w:ind w:firstLine="480"/>
      </w:pPr>
      <w:r>
        <w:rPr>
          <w:rFonts w:hint="eastAsia"/>
        </w:rPr>
        <w:t>ATM, frame</w:t>
      </w:r>
      <w:r>
        <w:t>-relay, X</w:t>
      </w:r>
      <w:r w:rsidR="00570A09">
        <w:t>.</w:t>
      </w:r>
      <w:r>
        <w:t>25 uses virtual circuit.</w:t>
      </w:r>
      <w:r w:rsidR="00D25B85">
        <w:t xml:space="preserve"> </w:t>
      </w:r>
    </w:p>
    <w:p w14:paraId="0B523693" w14:textId="77777777" w:rsidR="00AA2C85" w:rsidRDefault="00AA2C85" w:rsidP="001C31BB">
      <w:pPr>
        <w:ind w:firstLine="480"/>
      </w:pPr>
    </w:p>
    <w:p w14:paraId="6C045282" w14:textId="77777777" w:rsidR="00AA2C85" w:rsidRDefault="00AA2C85" w:rsidP="001C31BB">
      <w:pPr>
        <w:ind w:firstLine="480"/>
      </w:pPr>
    </w:p>
    <w:p w14:paraId="5A091838" w14:textId="50C6FF8F" w:rsidR="00DE4F59" w:rsidRDefault="00570A09" w:rsidP="001C31BB">
      <w:pPr>
        <w:jc w:val="center"/>
      </w:pPr>
      <w:r>
        <w:rPr>
          <w:noProof/>
        </w:rPr>
        <w:drawing>
          <wp:inline distT="0" distB="0" distL="0" distR="0" wp14:anchorId="7D46F0DB" wp14:editId="251BD265">
            <wp:extent cx="5274310" cy="2007235"/>
            <wp:effectExtent l="0" t="0" r="2540"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007235"/>
                    </a:xfrm>
                    <a:prstGeom prst="rect">
                      <a:avLst/>
                    </a:prstGeom>
                  </pic:spPr>
                </pic:pic>
              </a:graphicData>
            </a:graphic>
          </wp:inline>
        </w:drawing>
      </w:r>
    </w:p>
    <w:p w14:paraId="2548D852" w14:textId="77777777" w:rsidR="00AA2C85" w:rsidRDefault="003E6DD7" w:rsidP="001C31BB">
      <w:pPr>
        <w:keepNext/>
        <w:jc w:val="center"/>
      </w:pPr>
      <w:r>
        <w:rPr>
          <w:noProof/>
        </w:rPr>
        <w:drawing>
          <wp:inline distT="0" distB="0" distL="0" distR="0" wp14:anchorId="66310957" wp14:editId="02403F01">
            <wp:extent cx="3200400" cy="1057275"/>
            <wp:effectExtent l="0" t="0" r="0" b="9525"/>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00400" cy="1057275"/>
                    </a:xfrm>
                    <a:prstGeom prst="rect">
                      <a:avLst/>
                    </a:prstGeom>
                  </pic:spPr>
                </pic:pic>
              </a:graphicData>
            </a:graphic>
          </wp:inline>
        </w:drawing>
      </w:r>
    </w:p>
    <w:p w14:paraId="6A220658" w14:textId="22941947" w:rsidR="003E6DD7" w:rsidRDefault="00AA2C85" w:rsidP="001C31BB">
      <w:pPr>
        <w:pStyle w:val="ad"/>
        <w:jc w:val="center"/>
      </w:pPr>
      <w:r>
        <w:t xml:space="preserve">Figure </w:t>
      </w:r>
      <w:r w:rsidR="008D1AC6">
        <w:rPr>
          <w:noProof/>
        </w:rPr>
        <w:fldChar w:fldCharType="begin"/>
      </w:r>
      <w:r w:rsidR="008D1AC6">
        <w:rPr>
          <w:noProof/>
        </w:rPr>
        <w:instrText xml:space="preserve"> STYLEREF 3 \s </w:instrText>
      </w:r>
      <w:r w:rsidR="008D1AC6">
        <w:rPr>
          <w:noProof/>
        </w:rPr>
        <w:fldChar w:fldCharType="separate"/>
      </w:r>
      <w:r w:rsidR="006F7FCC">
        <w:rPr>
          <w:noProof/>
        </w:rPr>
        <w:t>4-2</w:t>
      </w:r>
      <w:r w:rsidR="008D1AC6">
        <w:rPr>
          <w:noProof/>
        </w:rPr>
        <w:fldChar w:fldCharType="end"/>
      </w:r>
      <w:r w:rsidR="006F7FCC">
        <w:noBreakHyphen/>
      </w:r>
      <w:r w:rsidR="008D1AC6">
        <w:rPr>
          <w:noProof/>
        </w:rPr>
        <w:fldChar w:fldCharType="begin"/>
      </w:r>
      <w:r w:rsidR="008D1AC6">
        <w:rPr>
          <w:noProof/>
        </w:rPr>
        <w:instrText xml:space="preserve"> SEQ Figure \* ARABIC \s 3 </w:instrText>
      </w:r>
      <w:r w:rsidR="008D1AC6">
        <w:rPr>
          <w:noProof/>
        </w:rPr>
        <w:fldChar w:fldCharType="separate"/>
      </w:r>
      <w:r w:rsidR="006F7FCC">
        <w:rPr>
          <w:noProof/>
        </w:rPr>
        <w:t>2</w:t>
      </w:r>
      <w:r w:rsidR="008D1AC6">
        <w:rPr>
          <w:noProof/>
        </w:rPr>
        <w:fldChar w:fldCharType="end"/>
      </w:r>
      <w:r>
        <w:t xml:space="preserve"> Datagram network</w:t>
      </w:r>
      <w:r w:rsidRPr="00DD7259">
        <w:t xml:space="preserve"> and its forwarding table</w:t>
      </w:r>
    </w:p>
    <w:p w14:paraId="65E83460" w14:textId="77777777" w:rsidR="00AA2C85" w:rsidRPr="00AA2C85" w:rsidRDefault="00AA2C85"/>
    <w:p w14:paraId="376325A3" w14:textId="7B78ED56" w:rsidR="00570A09" w:rsidRDefault="00570A09">
      <w:r>
        <w:tab/>
        <w:t xml:space="preserve">Datagram network is totally different from virtual circuit. There is no call setup at network layer. Routers would not care about the end-to-end connection, as it is no network-level concept of connection. The direction of packets is </w:t>
      </w:r>
      <w:r>
        <w:rPr>
          <w:rFonts w:hint="eastAsia"/>
        </w:rPr>
        <w:t>declared in the packet header as destination</w:t>
      </w:r>
      <w:r>
        <w:t xml:space="preserve"> host</w:t>
      </w:r>
      <w:r>
        <w:rPr>
          <w:rFonts w:hint="eastAsia"/>
        </w:rPr>
        <w:t xml:space="preserve"> ID.</w:t>
      </w:r>
      <w:r w:rsidR="00901B1C">
        <w:t xml:space="preserve"> Packet types can be various but asked for a smart end system and some completed rules to process them correctly.</w:t>
      </w:r>
    </w:p>
    <w:p w14:paraId="72EC7836" w14:textId="77777777" w:rsidR="00901B1C" w:rsidRDefault="00901B1C"/>
    <w:p w14:paraId="5AEC800B" w14:textId="2E2E633E" w:rsidR="00570A09" w:rsidRDefault="00DD7AC7" w:rsidP="001C31BB">
      <w:pPr>
        <w:pStyle w:val="3"/>
      </w:pPr>
      <w:bookmarkStart w:id="68" w:name="_Toc50621740"/>
      <w:r>
        <w:rPr>
          <w:rFonts w:hint="eastAsia"/>
        </w:rPr>
        <w:lastRenderedPageBreak/>
        <w:t>What</w:t>
      </w:r>
      <w:r>
        <w:t>’s Inside a Router</w:t>
      </w:r>
      <w:bookmarkEnd w:id="68"/>
    </w:p>
    <w:p w14:paraId="16E34791" w14:textId="77777777" w:rsidR="001A674C" w:rsidRDefault="00DD7AC7" w:rsidP="001C31BB">
      <w:pPr>
        <w:keepNext/>
      </w:pPr>
      <w:r>
        <w:rPr>
          <w:noProof/>
        </w:rPr>
        <w:drawing>
          <wp:inline distT="0" distB="0" distL="0" distR="0" wp14:anchorId="402324E8" wp14:editId="1B533243">
            <wp:extent cx="5274310" cy="2512060"/>
            <wp:effectExtent l="0" t="0" r="2540" b="254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512060"/>
                    </a:xfrm>
                    <a:prstGeom prst="rect">
                      <a:avLst/>
                    </a:prstGeom>
                  </pic:spPr>
                </pic:pic>
              </a:graphicData>
            </a:graphic>
          </wp:inline>
        </w:drawing>
      </w:r>
    </w:p>
    <w:p w14:paraId="5858B4E7" w14:textId="07915946" w:rsidR="00DD7AC7" w:rsidRDefault="001A674C" w:rsidP="001C31BB">
      <w:pPr>
        <w:pStyle w:val="ad"/>
        <w:jc w:val="center"/>
      </w:pPr>
      <w:r>
        <w:t xml:space="preserve">Figure </w:t>
      </w:r>
      <w:r w:rsidR="008D1AC6">
        <w:rPr>
          <w:noProof/>
        </w:rPr>
        <w:fldChar w:fldCharType="begin"/>
      </w:r>
      <w:r w:rsidR="008D1AC6">
        <w:rPr>
          <w:noProof/>
        </w:rPr>
        <w:instrText xml:space="preserve"> STYLEREF 3 \s </w:instrText>
      </w:r>
      <w:r w:rsidR="008D1AC6">
        <w:rPr>
          <w:noProof/>
        </w:rPr>
        <w:fldChar w:fldCharType="separate"/>
      </w:r>
      <w:r w:rsidR="006F7FCC">
        <w:rPr>
          <w:noProof/>
        </w:rPr>
        <w:t>4-3</w:t>
      </w:r>
      <w:r w:rsidR="008D1AC6">
        <w:rPr>
          <w:noProof/>
        </w:rPr>
        <w:fldChar w:fldCharType="end"/>
      </w:r>
      <w:r w:rsidR="006F7FCC">
        <w:noBreakHyphen/>
      </w:r>
      <w:r w:rsidR="008D1AC6">
        <w:rPr>
          <w:noProof/>
        </w:rPr>
        <w:fldChar w:fldCharType="begin"/>
      </w:r>
      <w:r w:rsidR="008D1AC6">
        <w:rPr>
          <w:noProof/>
        </w:rPr>
        <w:instrText xml:space="preserve"> SEQ Figure \* ARABIC \s 3 </w:instrText>
      </w:r>
      <w:r w:rsidR="008D1AC6">
        <w:rPr>
          <w:noProof/>
        </w:rPr>
        <w:fldChar w:fldCharType="separate"/>
      </w:r>
      <w:r w:rsidR="006F7FCC">
        <w:rPr>
          <w:noProof/>
        </w:rPr>
        <w:t>1</w:t>
      </w:r>
      <w:r w:rsidR="008D1AC6">
        <w:rPr>
          <w:noProof/>
        </w:rPr>
        <w:fldChar w:fldCharType="end"/>
      </w:r>
      <w:r>
        <w:t xml:space="preserve"> A view in a generic router</w:t>
      </w:r>
    </w:p>
    <w:p w14:paraId="5F0EF1EF" w14:textId="77777777" w:rsidR="001A674C" w:rsidRPr="001A674C" w:rsidRDefault="001A674C"/>
    <w:p w14:paraId="4C39E1A0" w14:textId="657D3E5C" w:rsidR="00882F96" w:rsidRDefault="00882F96" w:rsidP="001C31BB">
      <w:pPr>
        <w:ind w:firstLine="480"/>
      </w:pPr>
      <w:r>
        <w:rPr>
          <w:rFonts w:hint="eastAsia"/>
        </w:rPr>
        <w:t xml:space="preserve">What router does </w:t>
      </w:r>
      <w:r>
        <w:t>has two key functions: running routing algorithms and protocols such as RIP, OSPF, BGP and forwarding datagrams from incoming to outgoing link.</w:t>
      </w:r>
    </w:p>
    <w:p w14:paraId="183E2F8C" w14:textId="77777777" w:rsidR="00DD7AC7" w:rsidRDefault="00DD7AC7" w:rsidP="001C31BB">
      <w:pPr>
        <w:ind w:firstLine="480"/>
      </w:pPr>
      <w:r>
        <w:t>A high-level view of a generic router architecture is shown in Figure 4.6. Four</w:t>
      </w:r>
    </w:p>
    <w:p w14:paraId="24B2CE3A" w14:textId="77777777" w:rsidR="00DD7AC7" w:rsidRDefault="00DD7AC7" w:rsidP="00DD7AC7">
      <w:r>
        <w:t>router components can be identified:</w:t>
      </w:r>
    </w:p>
    <w:p w14:paraId="58DBE145" w14:textId="77777777" w:rsidR="003E21AE" w:rsidRDefault="003E21AE" w:rsidP="00DD7AC7"/>
    <w:p w14:paraId="65B06C19" w14:textId="77777777" w:rsidR="00882F96" w:rsidRDefault="00DD7AC7" w:rsidP="001C31BB">
      <w:pPr>
        <w:pStyle w:val="ac"/>
        <w:numPr>
          <w:ilvl w:val="0"/>
          <w:numId w:val="24"/>
        </w:numPr>
        <w:ind w:leftChars="0"/>
      </w:pPr>
      <w:r w:rsidRPr="001C31BB">
        <w:rPr>
          <w:b/>
        </w:rPr>
        <w:t>Input ports</w:t>
      </w:r>
      <w:r>
        <w:t>. An input port performs several key functions.</w:t>
      </w:r>
    </w:p>
    <w:p w14:paraId="065DE6DE" w14:textId="684DCAAA" w:rsidR="003E21AE" w:rsidRDefault="003E21AE">
      <w:r>
        <w:rPr>
          <w:noProof/>
        </w:rPr>
        <w:drawing>
          <wp:inline distT="0" distB="0" distL="0" distR="0" wp14:anchorId="0B64C257" wp14:editId="33802A45">
            <wp:extent cx="5114925" cy="1209675"/>
            <wp:effectExtent l="0" t="0" r="9525" b="9525"/>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14925" cy="1209675"/>
                    </a:xfrm>
                    <a:prstGeom prst="rect">
                      <a:avLst/>
                    </a:prstGeom>
                  </pic:spPr>
                </pic:pic>
              </a:graphicData>
            </a:graphic>
          </wp:inline>
        </w:drawing>
      </w:r>
    </w:p>
    <w:p w14:paraId="2363FC98" w14:textId="66F30959" w:rsidR="00DD7AC7" w:rsidRDefault="00882F96" w:rsidP="001C31BB">
      <w:pPr>
        <w:pStyle w:val="ac"/>
        <w:numPr>
          <w:ilvl w:val="1"/>
          <w:numId w:val="24"/>
        </w:numPr>
        <w:ind w:leftChars="0"/>
      </w:pPr>
      <w:r>
        <w:t>P</w:t>
      </w:r>
      <w:r w:rsidR="00DD7AC7">
        <w:t>erforms the</w:t>
      </w:r>
      <w:r w:rsidRPr="001C31BB">
        <w:rPr>
          <w:b/>
        </w:rPr>
        <w:t xml:space="preserve"> </w:t>
      </w:r>
      <w:r w:rsidR="00DD7AC7" w:rsidRPr="001C31BB">
        <w:rPr>
          <w:b/>
        </w:rPr>
        <w:t>physical layer</w:t>
      </w:r>
      <w:r w:rsidR="00DD7AC7">
        <w:t xml:space="preserve"> function of terminating an inc</w:t>
      </w:r>
      <w:r>
        <w:t>oming physical link at a router.</w:t>
      </w:r>
    </w:p>
    <w:p w14:paraId="25D5653A" w14:textId="574428FC" w:rsidR="00882F96" w:rsidRDefault="00882F96" w:rsidP="001C31BB">
      <w:pPr>
        <w:pStyle w:val="ac"/>
        <w:numPr>
          <w:ilvl w:val="1"/>
          <w:numId w:val="24"/>
        </w:numPr>
        <w:ind w:leftChars="0"/>
      </w:pPr>
      <w:r>
        <w:t xml:space="preserve">Performs </w:t>
      </w:r>
      <w:r w:rsidRPr="001C31BB">
        <w:rPr>
          <w:b/>
        </w:rPr>
        <w:t>link-layer</w:t>
      </w:r>
      <w:r>
        <w:t xml:space="preserve"> functions</w:t>
      </w:r>
      <w:r>
        <w:rPr>
          <w:rFonts w:hint="eastAsia"/>
        </w:rPr>
        <w:t xml:space="preserve"> </w:t>
      </w:r>
      <w:r w:rsidR="00DD7AC7">
        <w:t>needed to interoperate with the link layer at the other side of the incoming</w:t>
      </w:r>
      <w:r>
        <w:t xml:space="preserve"> </w:t>
      </w:r>
      <w:r w:rsidR="00DD7AC7">
        <w:t>link</w:t>
      </w:r>
      <w:r>
        <w:t>.</w:t>
      </w:r>
      <w:r w:rsidR="00DD7AC7">
        <w:t xml:space="preserve"> </w:t>
      </w:r>
    </w:p>
    <w:p w14:paraId="21768E87" w14:textId="77777777" w:rsidR="003E21AE" w:rsidRDefault="00882F96" w:rsidP="001C31BB">
      <w:pPr>
        <w:pStyle w:val="ac"/>
        <w:numPr>
          <w:ilvl w:val="1"/>
          <w:numId w:val="24"/>
        </w:numPr>
        <w:ind w:leftChars="0"/>
      </w:pPr>
      <w:r>
        <w:t xml:space="preserve">Performs </w:t>
      </w:r>
      <w:r w:rsidR="00DD7AC7">
        <w:t xml:space="preserve">the lookup function </w:t>
      </w:r>
      <w:r w:rsidR="003E21AE">
        <w:t>at the input port.</w:t>
      </w:r>
    </w:p>
    <w:p w14:paraId="6B66A134" w14:textId="77777777" w:rsidR="003E21AE" w:rsidRDefault="00DD7AC7" w:rsidP="001C31BB">
      <w:pPr>
        <w:pStyle w:val="ac"/>
        <w:ind w:leftChars="0" w:left="960"/>
      </w:pPr>
      <w:r>
        <w:t>It is here that the forwarding table is consulted to determine the router output port to which an</w:t>
      </w:r>
      <w:r w:rsidR="00882F96">
        <w:t xml:space="preserve"> </w:t>
      </w:r>
      <w:r>
        <w:t>arriving packet will be forw</w:t>
      </w:r>
      <w:r w:rsidR="003E21AE">
        <w:t xml:space="preserve">arded via the switching fabric. </w:t>
      </w:r>
      <w:r w:rsidR="00465C72">
        <w:t>Allow queuing.</w:t>
      </w:r>
    </w:p>
    <w:p w14:paraId="15597602" w14:textId="3D6F5669" w:rsidR="00E24DB3" w:rsidRDefault="00E24DB3" w:rsidP="001C31BB">
      <w:pPr>
        <w:pStyle w:val="ac"/>
        <w:numPr>
          <w:ilvl w:val="0"/>
          <w:numId w:val="24"/>
        </w:numPr>
        <w:ind w:leftChars="0"/>
      </w:pPr>
      <w:r w:rsidRPr="001C31BB">
        <w:rPr>
          <w:b/>
          <w:noProof/>
        </w:rPr>
        <w:lastRenderedPageBreak/>
        <w:drawing>
          <wp:anchor distT="0" distB="0" distL="114300" distR="114300" simplePos="0" relativeHeight="251663360" behindDoc="1" locked="0" layoutInCell="1" allowOverlap="1" wp14:anchorId="25ECA94A" wp14:editId="34A6C211">
            <wp:simplePos x="0" y="0"/>
            <wp:positionH relativeFrom="margin">
              <wp:align>center</wp:align>
            </wp:positionH>
            <wp:positionV relativeFrom="paragraph">
              <wp:posOffset>514320</wp:posOffset>
            </wp:positionV>
            <wp:extent cx="5766502" cy="1892595"/>
            <wp:effectExtent l="0" t="0" r="5715" b="0"/>
            <wp:wrapTight wrapText="bothSides">
              <wp:wrapPolygon edited="0">
                <wp:start x="0" y="0"/>
                <wp:lineTo x="0" y="21310"/>
                <wp:lineTo x="21550" y="21310"/>
                <wp:lineTo x="21550" y="0"/>
                <wp:lineTo x="0" y="0"/>
              </wp:wrapPolygon>
            </wp:wrapTight>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766502" cy="1892595"/>
                    </a:xfrm>
                    <a:prstGeom prst="rect">
                      <a:avLst/>
                    </a:prstGeom>
                  </pic:spPr>
                </pic:pic>
              </a:graphicData>
            </a:graphic>
          </wp:anchor>
        </w:drawing>
      </w:r>
      <w:r w:rsidR="00DD7AC7" w:rsidRPr="001C31BB">
        <w:rPr>
          <w:b/>
        </w:rPr>
        <w:t>Switching fabric</w:t>
      </w:r>
      <w:r w:rsidR="00DD7AC7">
        <w:t>. The switching fabric connects the router’s input ports to its</w:t>
      </w:r>
      <w:r w:rsidR="00882F96">
        <w:t xml:space="preserve"> </w:t>
      </w:r>
      <w:r w:rsidR="00DD7AC7">
        <w:t>output ports.</w:t>
      </w:r>
      <w:r w:rsidR="00465C72">
        <w:t xml:space="preserve"> </w:t>
      </w:r>
    </w:p>
    <w:p w14:paraId="5A8C22D9" w14:textId="7F1F0D8B" w:rsidR="00465C72" w:rsidRDefault="00D86697" w:rsidP="001C31BB">
      <w:pPr>
        <w:pStyle w:val="ac"/>
        <w:ind w:leftChars="0"/>
      </w:pPr>
      <w:r>
        <w:t>Several t</w:t>
      </w:r>
      <w:r w:rsidR="00465C72">
        <w:t xml:space="preserve">ypes of connection can be designed. First-generation routers use </w:t>
      </w:r>
      <w:r w:rsidR="00465C72" w:rsidRPr="001C31BB">
        <w:rPr>
          <w:b/>
        </w:rPr>
        <w:t>memory</w:t>
      </w:r>
      <w:r w:rsidR="00465C72">
        <w:t xml:space="preserve"> for coping packets. The main problem is</w:t>
      </w:r>
      <w:r w:rsidR="00465C72" w:rsidRPr="001C31BB">
        <w:rPr>
          <w:i/>
        </w:rPr>
        <w:t xml:space="preserve"> speed limited by memory bandwidth</w:t>
      </w:r>
      <w:r w:rsidR="00465C72">
        <w:t xml:space="preserve">. </w:t>
      </w:r>
      <w:r w:rsidR="00465C72" w:rsidRPr="001C31BB">
        <w:rPr>
          <w:b/>
        </w:rPr>
        <w:t>Shared bus</w:t>
      </w:r>
      <w:r w:rsidR="00465C72">
        <w:t xml:space="preserve"> may cause bus contention problem. The bus bandwidth will be the main point to put in.</w:t>
      </w:r>
      <w:r w:rsidR="00610B29">
        <w:t xml:space="preserve"> </w:t>
      </w:r>
      <w:r w:rsidR="00610B29" w:rsidRPr="001C31BB">
        <w:rPr>
          <w:b/>
        </w:rPr>
        <w:t>Crossbar</w:t>
      </w:r>
      <w:r w:rsidR="00610B29">
        <w:t xml:space="preserve"> connects all</w:t>
      </w:r>
      <w:r>
        <w:t xml:space="preserve"> the input and output. Interconnection network is one of the modern design, it is known for Banyan network.</w:t>
      </w:r>
    </w:p>
    <w:p w14:paraId="1CE96136" w14:textId="77777777" w:rsidR="00E24DB3" w:rsidRDefault="00DD7AC7" w:rsidP="001C31BB">
      <w:pPr>
        <w:pStyle w:val="ac"/>
        <w:numPr>
          <w:ilvl w:val="0"/>
          <w:numId w:val="25"/>
        </w:numPr>
        <w:ind w:leftChars="0"/>
      </w:pPr>
      <w:r w:rsidRPr="001C31BB">
        <w:rPr>
          <w:b/>
        </w:rPr>
        <w:t>Output ports</w:t>
      </w:r>
      <w:r>
        <w:t>.</w:t>
      </w:r>
    </w:p>
    <w:p w14:paraId="74C3B382" w14:textId="012D1684" w:rsidR="00E24DB3" w:rsidRDefault="00E24DB3" w:rsidP="001C31BB">
      <w:pPr>
        <w:pStyle w:val="ac"/>
        <w:ind w:leftChars="0"/>
      </w:pPr>
      <w:r>
        <w:rPr>
          <w:noProof/>
        </w:rPr>
        <w:drawing>
          <wp:inline distT="0" distB="0" distL="0" distR="0" wp14:anchorId="39C5663F" wp14:editId="64F063BD">
            <wp:extent cx="5105400" cy="1276350"/>
            <wp:effectExtent l="0" t="0" r="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05400" cy="1276350"/>
                    </a:xfrm>
                    <a:prstGeom prst="rect">
                      <a:avLst/>
                    </a:prstGeom>
                  </pic:spPr>
                </pic:pic>
              </a:graphicData>
            </a:graphic>
          </wp:inline>
        </w:drawing>
      </w:r>
    </w:p>
    <w:p w14:paraId="6BEE0421" w14:textId="6601F93E" w:rsidR="00DD7AC7" w:rsidRDefault="00DD7AC7" w:rsidP="001C31BB">
      <w:pPr>
        <w:pStyle w:val="ac"/>
        <w:ind w:leftChars="0"/>
      </w:pPr>
      <w:r>
        <w:t>An output port stores packets received from the switching fabric</w:t>
      </w:r>
      <w:r w:rsidR="00882F96">
        <w:t xml:space="preserve"> </w:t>
      </w:r>
      <w:r>
        <w:t>and transmits these packets on the outgoing link by performing the necessary</w:t>
      </w:r>
      <w:r w:rsidR="00882F96">
        <w:t xml:space="preserve"> </w:t>
      </w:r>
      <w:r>
        <w:t>link-layer and physical-layer functions. When a link is bidirectional, an output port will typically be paired with the</w:t>
      </w:r>
      <w:r w:rsidR="00882F96">
        <w:t xml:space="preserve"> </w:t>
      </w:r>
      <w:r>
        <w:t>input port for that link on the same line card.</w:t>
      </w:r>
    </w:p>
    <w:p w14:paraId="334AA35E" w14:textId="0796235B" w:rsidR="00E90017" w:rsidRPr="009E77F2" w:rsidRDefault="00DD7AC7" w:rsidP="001C31BB">
      <w:pPr>
        <w:pStyle w:val="ac"/>
        <w:numPr>
          <w:ilvl w:val="0"/>
          <w:numId w:val="27"/>
        </w:numPr>
        <w:ind w:leftChars="0"/>
      </w:pPr>
      <w:r w:rsidRPr="001C31BB">
        <w:rPr>
          <w:b/>
        </w:rPr>
        <w:t>Routing processor</w:t>
      </w:r>
      <w:r>
        <w:t>. The routing processor executes the routing protocols, maintains routing tables and attached link state information, and computes the forwarding table for the router. It also performs the</w:t>
      </w:r>
      <w:r w:rsidR="001A7303">
        <w:t xml:space="preserve"> </w:t>
      </w:r>
      <w:r>
        <w:t>network management functio</w:t>
      </w:r>
      <w:r w:rsidR="001A7303">
        <w:t>ns</w:t>
      </w:r>
      <w:r>
        <w:t>.</w:t>
      </w:r>
    </w:p>
    <w:p w14:paraId="516A08F1" w14:textId="77777777" w:rsidR="00E90017" w:rsidRDefault="00E90017"/>
    <w:p w14:paraId="42D38BE7" w14:textId="79D8B1D9" w:rsidR="000207AF" w:rsidRDefault="000207AF" w:rsidP="001C31BB">
      <w:pPr>
        <w:ind w:firstLine="480"/>
      </w:pPr>
      <w:r w:rsidRPr="001C31BB">
        <w:rPr>
          <w:b/>
        </w:rPr>
        <w:t>Head-of-the-Line (HOL) blocking</w:t>
      </w:r>
      <w:r>
        <w:t xml:space="preserve"> can be found in queued datagram. A</w:t>
      </w:r>
      <w:r w:rsidRPr="000207AF">
        <w:t>t front of queue prevents others in queue from moving forward</w:t>
      </w:r>
      <w:r>
        <w:t>, resulting queuing delay and loss.</w:t>
      </w:r>
      <w:r w:rsidR="00C06F8F">
        <w:t xml:space="preserve"> In example Figure, only one of red packet can be transferred, and the green packet experiences HOL blocking.</w:t>
      </w:r>
    </w:p>
    <w:p w14:paraId="3DD5B469" w14:textId="77777777" w:rsidR="000207AF" w:rsidRPr="00570A09" w:rsidRDefault="000207AF" w:rsidP="001C31BB">
      <w:pPr>
        <w:ind w:firstLine="480"/>
      </w:pPr>
    </w:p>
    <w:p w14:paraId="63C19AB6" w14:textId="77777777" w:rsidR="001A674C" w:rsidRDefault="000207AF" w:rsidP="001C31BB">
      <w:pPr>
        <w:keepNext/>
      </w:pPr>
      <w:r>
        <w:rPr>
          <w:noProof/>
        </w:rPr>
        <w:lastRenderedPageBreak/>
        <w:drawing>
          <wp:inline distT="0" distB="0" distL="0" distR="0" wp14:anchorId="57A1D379" wp14:editId="5E53544B">
            <wp:extent cx="5218555" cy="1807535"/>
            <wp:effectExtent l="0" t="0" r="1270" b="254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3">
                      <a:extLst>
                        <a:ext uri="{28A0092B-C50C-407E-A947-70E740481C1C}">
                          <a14:useLocalDpi xmlns:a14="http://schemas.microsoft.com/office/drawing/2010/main" val="0"/>
                        </a:ext>
                      </a:extLst>
                    </a:blip>
                    <a:srcRect b="26319"/>
                    <a:stretch/>
                  </pic:blipFill>
                  <pic:spPr bwMode="auto">
                    <a:xfrm>
                      <a:off x="0" y="0"/>
                      <a:ext cx="5265014" cy="1823627"/>
                    </a:xfrm>
                    <a:prstGeom prst="rect">
                      <a:avLst/>
                    </a:prstGeom>
                    <a:noFill/>
                    <a:ln>
                      <a:noFill/>
                    </a:ln>
                    <a:extLst>
                      <a:ext uri="{53640926-AAD7-44D8-BBD7-CCE9431645EC}">
                        <a14:shadowObscured xmlns:a14="http://schemas.microsoft.com/office/drawing/2010/main"/>
                      </a:ext>
                    </a:extLst>
                  </pic:spPr>
                </pic:pic>
              </a:graphicData>
            </a:graphic>
          </wp:inline>
        </w:drawing>
      </w:r>
    </w:p>
    <w:p w14:paraId="6BE5DD70" w14:textId="540DE12C" w:rsidR="00E90017" w:rsidRDefault="001A674C" w:rsidP="001C31BB">
      <w:pPr>
        <w:pStyle w:val="ad"/>
        <w:jc w:val="center"/>
      </w:pPr>
      <w:r>
        <w:t xml:space="preserve">Figure </w:t>
      </w:r>
      <w:r w:rsidR="008D1AC6">
        <w:rPr>
          <w:noProof/>
        </w:rPr>
        <w:fldChar w:fldCharType="begin"/>
      </w:r>
      <w:r w:rsidR="008D1AC6">
        <w:rPr>
          <w:noProof/>
        </w:rPr>
        <w:instrText xml:space="preserve"> STYLEREF 3 \s </w:instrText>
      </w:r>
      <w:r w:rsidR="008D1AC6">
        <w:rPr>
          <w:noProof/>
        </w:rPr>
        <w:fldChar w:fldCharType="separate"/>
      </w:r>
      <w:r w:rsidR="006F7FCC">
        <w:rPr>
          <w:noProof/>
        </w:rPr>
        <w:t>4-3</w:t>
      </w:r>
      <w:r w:rsidR="008D1AC6">
        <w:rPr>
          <w:noProof/>
        </w:rPr>
        <w:fldChar w:fldCharType="end"/>
      </w:r>
      <w:r w:rsidR="006F7FCC">
        <w:noBreakHyphen/>
      </w:r>
      <w:r w:rsidR="008D1AC6">
        <w:rPr>
          <w:noProof/>
        </w:rPr>
        <w:fldChar w:fldCharType="begin"/>
      </w:r>
      <w:r w:rsidR="008D1AC6">
        <w:rPr>
          <w:noProof/>
        </w:rPr>
        <w:instrText xml:space="preserve"> SEQ Figure \* ARABIC \s 3 </w:instrText>
      </w:r>
      <w:r w:rsidR="008D1AC6">
        <w:rPr>
          <w:noProof/>
        </w:rPr>
        <w:fldChar w:fldCharType="separate"/>
      </w:r>
      <w:r w:rsidR="006F7FCC">
        <w:rPr>
          <w:noProof/>
        </w:rPr>
        <w:t>2</w:t>
      </w:r>
      <w:r w:rsidR="008D1AC6">
        <w:rPr>
          <w:noProof/>
        </w:rPr>
        <w:fldChar w:fldCharType="end"/>
      </w:r>
      <w:r>
        <w:t xml:space="preserve"> Example for HOL blocking</w:t>
      </w:r>
    </w:p>
    <w:p w14:paraId="6C6D145C" w14:textId="77777777" w:rsidR="00E90017" w:rsidRDefault="00E90017"/>
    <w:p w14:paraId="2D74D17B" w14:textId="78F2D04B" w:rsidR="00543683" w:rsidRDefault="00064184" w:rsidP="001C31BB">
      <w:pPr>
        <w:pStyle w:val="3"/>
      </w:pPr>
      <w:bookmarkStart w:id="69" w:name="_Toc50621741"/>
      <w:r>
        <w:rPr>
          <w:rFonts w:hint="eastAsia"/>
        </w:rPr>
        <w:t>IP</w:t>
      </w:r>
      <w:r>
        <w:t xml:space="preserve"> </w:t>
      </w:r>
      <w:r>
        <w:rPr>
          <w:rFonts w:hint="eastAsia"/>
        </w:rPr>
        <w:t>- Internet Protocol</w:t>
      </w:r>
      <w:bookmarkEnd w:id="69"/>
    </w:p>
    <w:p w14:paraId="2C96FB63" w14:textId="77777777" w:rsidR="00543683" w:rsidRDefault="00543683" w:rsidP="00543683">
      <w:pPr>
        <w:jc w:val="center"/>
      </w:pPr>
      <w:r>
        <w:rPr>
          <w:noProof/>
        </w:rPr>
        <w:drawing>
          <wp:inline distT="0" distB="0" distL="0" distR="0" wp14:anchorId="4F7B9198" wp14:editId="528D4A76">
            <wp:extent cx="4267200" cy="2695575"/>
            <wp:effectExtent l="0" t="0" r="0" b="9525"/>
            <wp:docPr id="121856" name="圖片 12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67200" cy="2695575"/>
                    </a:xfrm>
                    <a:prstGeom prst="rect">
                      <a:avLst/>
                    </a:prstGeom>
                  </pic:spPr>
                </pic:pic>
              </a:graphicData>
            </a:graphic>
          </wp:inline>
        </w:drawing>
      </w:r>
    </w:p>
    <w:p w14:paraId="3736E1A7" w14:textId="77777777" w:rsidR="00543683" w:rsidRDefault="00543683" w:rsidP="00543683">
      <w:pPr>
        <w:ind w:firstLine="480"/>
      </w:pPr>
      <w:r>
        <w:t>The network layer of the Internet has three main components: the IP protocol, the Internet routing protocols (including</w:t>
      </w:r>
      <w:r>
        <w:rPr>
          <w:rFonts w:hint="eastAsia"/>
        </w:rPr>
        <w:t xml:space="preserve"> </w:t>
      </w:r>
      <w:r>
        <w:t>RIP, OSPF, and BGP), and ICMP.</w:t>
      </w:r>
    </w:p>
    <w:p w14:paraId="759527A8" w14:textId="77777777" w:rsidR="00543683" w:rsidRPr="00543683" w:rsidRDefault="00543683" w:rsidP="001C31BB">
      <w:pPr>
        <w:jc w:val="center"/>
      </w:pPr>
    </w:p>
    <w:p w14:paraId="761F5F46" w14:textId="77777777" w:rsidR="00543683" w:rsidRDefault="00543683" w:rsidP="001C31BB">
      <w:pPr>
        <w:jc w:val="center"/>
      </w:pPr>
    </w:p>
    <w:p w14:paraId="37F5A2F7" w14:textId="77777777" w:rsidR="00F31E65" w:rsidRDefault="00F31E65" w:rsidP="001C31BB">
      <w:pPr>
        <w:jc w:val="center"/>
      </w:pPr>
    </w:p>
    <w:p w14:paraId="0E94E155" w14:textId="6999DEEB" w:rsidR="00064184" w:rsidRDefault="00064184" w:rsidP="001C31BB">
      <w:pPr>
        <w:pStyle w:val="4"/>
      </w:pPr>
      <w:r>
        <w:rPr>
          <w:rFonts w:hint="eastAsia"/>
        </w:rPr>
        <w:lastRenderedPageBreak/>
        <w:t>IP</w:t>
      </w:r>
      <w:r w:rsidR="0083733E">
        <w:t>v4</w:t>
      </w:r>
      <w:r>
        <w:rPr>
          <w:rFonts w:hint="eastAsia"/>
        </w:rPr>
        <w:t xml:space="preserve"> </w:t>
      </w:r>
      <w:r>
        <w:t>Datagram Format</w:t>
      </w:r>
    </w:p>
    <w:p w14:paraId="00953886" w14:textId="0CEEDECC" w:rsidR="00064184" w:rsidRDefault="00C55181" w:rsidP="001C31BB">
      <w:pPr>
        <w:jc w:val="center"/>
      </w:pPr>
      <w:r>
        <w:rPr>
          <w:noProof/>
        </w:rPr>
        <w:drawing>
          <wp:inline distT="0" distB="0" distL="0" distR="0" wp14:anchorId="42E5F9D2" wp14:editId="0BADD298">
            <wp:extent cx="3676650" cy="2724150"/>
            <wp:effectExtent l="0" t="0" r="0" b="0"/>
            <wp:docPr id="121857" name="圖片 12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76650" cy="2724150"/>
                    </a:xfrm>
                    <a:prstGeom prst="rect">
                      <a:avLst/>
                    </a:prstGeom>
                  </pic:spPr>
                </pic:pic>
              </a:graphicData>
            </a:graphic>
          </wp:inline>
        </w:drawing>
      </w:r>
    </w:p>
    <w:p w14:paraId="2674DAE0" w14:textId="77777777" w:rsidR="00C55181" w:rsidRDefault="00C55181"/>
    <w:p w14:paraId="56BF222B" w14:textId="0BFE50CC" w:rsidR="00C55181" w:rsidRDefault="00C55181" w:rsidP="00C55181">
      <w:r>
        <w:tab/>
        <w:t>IPv4 datagram format is shown in Figure 4.13. The key fields in the IPv4 datagram are the following:</w:t>
      </w:r>
    </w:p>
    <w:p w14:paraId="05F3E5E9" w14:textId="7EC37AC7" w:rsidR="006D4473" w:rsidRDefault="00C55181" w:rsidP="001C31BB">
      <w:pPr>
        <w:pStyle w:val="ac"/>
        <w:numPr>
          <w:ilvl w:val="0"/>
          <w:numId w:val="27"/>
        </w:numPr>
        <w:ind w:leftChars="0"/>
      </w:pPr>
      <w:r w:rsidRPr="001C31BB">
        <w:rPr>
          <w:b/>
        </w:rPr>
        <w:t>Version number</w:t>
      </w:r>
      <w:r>
        <w:t>. 4 bits specify the IP protocol version.</w:t>
      </w:r>
      <w:r w:rsidR="006D4473">
        <w:rPr>
          <w:rFonts w:hint="eastAsia"/>
        </w:rPr>
        <w:t xml:space="preserve"> </w:t>
      </w:r>
      <w:r w:rsidR="006D4473" w:rsidRPr="001C31BB">
        <w:rPr>
          <w:b/>
        </w:rPr>
        <w:t>0100 = IPv4, 0110 = IPv6</w:t>
      </w:r>
    </w:p>
    <w:p w14:paraId="5B43D9EC" w14:textId="6A9FB4FE" w:rsidR="00C55181" w:rsidRDefault="00C55181" w:rsidP="001C31BB">
      <w:pPr>
        <w:pStyle w:val="ac"/>
        <w:numPr>
          <w:ilvl w:val="0"/>
          <w:numId w:val="30"/>
        </w:numPr>
        <w:ind w:leftChars="0"/>
      </w:pPr>
      <w:r w:rsidRPr="001C31BB">
        <w:rPr>
          <w:b/>
        </w:rPr>
        <w:t>Header length</w:t>
      </w:r>
      <w:r>
        <w:t xml:space="preserve">. </w:t>
      </w:r>
      <w:r w:rsidR="006D4473">
        <w:t xml:space="preserve"> </w:t>
      </w:r>
      <w:r>
        <w:t xml:space="preserve">4 bits determine where in the IP datagram the data actually begins. </w:t>
      </w:r>
      <w:r w:rsidR="006D4473">
        <w:t>T</w:t>
      </w:r>
      <w:r>
        <w:t>he typical IP datagram has a 20-byte header.</w:t>
      </w:r>
    </w:p>
    <w:p w14:paraId="6BF629B1" w14:textId="4214D9A1" w:rsidR="00C55181" w:rsidRDefault="00C55181" w:rsidP="001C31BB">
      <w:pPr>
        <w:pStyle w:val="ac"/>
        <w:numPr>
          <w:ilvl w:val="0"/>
          <w:numId w:val="32"/>
        </w:numPr>
        <w:ind w:leftChars="0"/>
      </w:pPr>
      <w:r w:rsidRPr="001C31BB">
        <w:rPr>
          <w:b/>
        </w:rPr>
        <w:t>Type of service</w:t>
      </w:r>
      <w:r>
        <w:t>.</w:t>
      </w:r>
      <w:r w:rsidR="00D70FD3">
        <w:t xml:space="preserve"> </w:t>
      </w:r>
      <w:commentRangeStart w:id="70"/>
      <w:r w:rsidR="006D4473">
        <w:t>8</w:t>
      </w:r>
      <w:r>
        <w:t xml:space="preserve"> bits allow different types of IP datagrams to be distinguished from each</w:t>
      </w:r>
      <w:r w:rsidR="006D4473">
        <w:t xml:space="preserve"> </w:t>
      </w:r>
      <w:r>
        <w:t>other.</w:t>
      </w:r>
      <w:commentRangeEnd w:id="70"/>
      <w:r w:rsidR="00DB04A8">
        <w:rPr>
          <w:rStyle w:val="af3"/>
        </w:rPr>
        <w:commentReference w:id="70"/>
      </w:r>
      <w:r w:rsidR="00DB04A8">
        <w:t xml:space="preserve"> </w:t>
      </w:r>
    </w:p>
    <w:p w14:paraId="12E88FB1" w14:textId="5E41A9CD" w:rsidR="00C55181" w:rsidRDefault="00C55181" w:rsidP="001C31BB">
      <w:pPr>
        <w:pStyle w:val="ac"/>
        <w:numPr>
          <w:ilvl w:val="0"/>
          <w:numId w:val="34"/>
        </w:numPr>
        <w:ind w:leftChars="0"/>
      </w:pPr>
      <w:r w:rsidRPr="001C31BB">
        <w:rPr>
          <w:b/>
        </w:rPr>
        <w:t>Datagram length</w:t>
      </w:r>
      <w:r>
        <w:t xml:space="preserve">. </w:t>
      </w:r>
      <w:r w:rsidR="006D4473">
        <w:t>T</w:t>
      </w:r>
      <w:r>
        <w:t>otal length of the IP datagram,</w:t>
      </w:r>
      <w:r w:rsidR="006D4473">
        <w:t xml:space="preserve"> </w:t>
      </w:r>
      <w:r>
        <w:t xml:space="preserve">measured in bytes. </w:t>
      </w:r>
      <w:r w:rsidR="006D4473">
        <w:t>D</w:t>
      </w:r>
      <w:r>
        <w:t>atagrams are rarely larger than</w:t>
      </w:r>
      <w:r w:rsidR="006D4473">
        <w:t xml:space="preserve"> </w:t>
      </w:r>
      <w:r>
        <w:t>1,500 bytes.</w:t>
      </w:r>
    </w:p>
    <w:p w14:paraId="25AD2B46" w14:textId="5187B870" w:rsidR="00140799" w:rsidRDefault="00C55181" w:rsidP="001C31BB">
      <w:pPr>
        <w:pStyle w:val="ac"/>
        <w:numPr>
          <w:ilvl w:val="0"/>
          <w:numId w:val="36"/>
        </w:numPr>
        <w:ind w:leftChars="0"/>
      </w:pPr>
      <w:r w:rsidRPr="001C31BB">
        <w:rPr>
          <w:b/>
        </w:rPr>
        <w:t>Identifier, flags, fragmentation offset</w:t>
      </w:r>
      <w:r>
        <w:t xml:space="preserve">. </w:t>
      </w:r>
      <w:r w:rsidR="00140799">
        <w:t>These bits identify the order of related fragments. N</w:t>
      </w:r>
      <w:r w:rsidR="00140799" w:rsidRPr="00140799">
        <w:t xml:space="preserve">etwork links have </w:t>
      </w:r>
      <w:r w:rsidR="00140799">
        <w:t xml:space="preserve">different </w:t>
      </w:r>
      <w:r w:rsidR="00F576D9" w:rsidRPr="00140799">
        <w:t>max</w:t>
      </w:r>
      <w:r w:rsidR="00F576D9">
        <w:t xml:space="preserve"> </w:t>
      </w:r>
      <w:r w:rsidR="00F576D9" w:rsidRPr="00140799">
        <w:t>transfer size</w:t>
      </w:r>
      <w:r w:rsidR="00F576D9">
        <w:t>s</w:t>
      </w:r>
      <w:r w:rsidR="00F576D9" w:rsidRPr="00140799">
        <w:t xml:space="preserve"> </w:t>
      </w:r>
      <w:r w:rsidR="00140799" w:rsidRPr="00140799">
        <w:t>(</w:t>
      </w:r>
      <w:r w:rsidR="00F576D9">
        <w:t>MTU</w:t>
      </w:r>
      <w:r w:rsidR="00140799" w:rsidRPr="00140799">
        <w:t>).</w:t>
      </w:r>
      <w:r w:rsidR="00140799">
        <w:t xml:space="preserve"> L</w:t>
      </w:r>
      <w:r w:rsidR="00140799" w:rsidRPr="00140799">
        <w:t xml:space="preserve">arge IP datagram </w:t>
      </w:r>
      <w:r w:rsidR="00140799">
        <w:t>is fragmented</w:t>
      </w:r>
      <w:r w:rsidR="00140799" w:rsidRPr="00140799">
        <w:t xml:space="preserve"> within net</w:t>
      </w:r>
      <w:r w:rsidR="00140799">
        <w:t xml:space="preserve"> and reassembled at destination. </w:t>
      </w:r>
    </w:p>
    <w:p w14:paraId="6A4FE844" w14:textId="6DC4E75F" w:rsidR="00A712C7" w:rsidRDefault="00A712C7" w:rsidP="001C31BB">
      <w:pPr>
        <w:pStyle w:val="ac"/>
        <w:ind w:leftChars="0"/>
      </w:pPr>
      <w:r>
        <w:t>Example for the fragments of a 3,980 bytes IP datagram.</w:t>
      </w:r>
    </w:p>
    <w:p w14:paraId="5EBB7F52" w14:textId="0226E71A" w:rsidR="00F576D9" w:rsidRDefault="00A712C7">
      <w:r>
        <w:rPr>
          <w:noProof/>
        </w:rPr>
        <w:drawing>
          <wp:inline distT="0" distB="0" distL="0" distR="0" wp14:anchorId="297C802D" wp14:editId="1E96E25B">
            <wp:extent cx="5274310" cy="1803400"/>
            <wp:effectExtent l="0" t="0" r="2540" b="6350"/>
            <wp:docPr id="121858" name="圖片 12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803400"/>
                    </a:xfrm>
                    <a:prstGeom prst="rect">
                      <a:avLst/>
                    </a:prstGeom>
                  </pic:spPr>
                </pic:pic>
              </a:graphicData>
            </a:graphic>
          </wp:inline>
        </w:drawing>
      </w:r>
    </w:p>
    <w:p w14:paraId="11D2F46E" w14:textId="77777777" w:rsidR="00140799" w:rsidRDefault="00C55181" w:rsidP="001C31BB">
      <w:pPr>
        <w:pStyle w:val="ac"/>
        <w:numPr>
          <w:ilvl w:val="0"/>
          <w:numId w:val="36"/>
        </w:numPr>
        <w:ind w:leftChars="0"/>
      </w:pPr>
      <w:r w:rsidRPr="001C31BB">
        <w:rPr>
          <w:b/>
        </w:rPr>
        <w:t>Time-to-live</w:t>
      </w:r>
      <w:r>
        <w:t xml:space="preserve">. </w:t>
      </w:r>
      <w:r w:rsidR="00140799">
        <w:t>E</w:t>
      </w:r>
      <w:r>
        <w:t>nsure that datagrams</w:t>
      </w:r>
      <w:r w:rsidR="006D4473">
        <w:t xml:space="preserve"> </w:t>
      </w:r>
      <w:r>
        <w:t>do not circulate forever in the</w:t>
      </w:r>
      <w:r w:rsidR="006D4473">
        <w:t xml:space="preserve"> </w:t>
      </w:r>
      <w:r>
        <w:t xml:space="preserve">network. </w:t>
      </w:r>
    </w:p>
    <w:p w14:paraId="4DE2CE5B" w14:textId="64F7D023" w:rsidR="00C55181" w:rsidRDefault="00C55181" w:rsidP="001C31BB">
      <w:pPr>
        <w:pStyle w:val="ac"/>
        <w:ind w:leftChars="0"/>
      </w:pPr>
      <w:r>
        <w:lastRenderedPageBreak/>
        <w:t>This field is decremented by one each time the datagram is processed</w:t>
      </w:r>
      <w:r w:rsidR="006D4473">
        <w:t xml:space="preserve"> </w:t>
      </w:r>
      <w:r>
        <w:t>by a router. If the TTL field reaches 0, the datagram must be dropped.</w:t>
      </w:r>
    </w:p>
    <w:p w14:paraId="11F8C70E" w14:textId="17C32C5E" w:rsidR="00140799" w:rsidRDefault="00C55181" w:rsidP="001C31BB">
      <w:pPr>
        <w:pStyle w:val="ac"/>
        <w:numPr>
          <w:ilvl w:val="0"/>
          <w:numId w:val="38"/>
        </w:numPr>
        <w:ind w:leftChars="0"/>
      </w:pPr>
      <w:r w:rsidRPr="001C31BB">
        <w:rPr>
          <w:b/>
        </w:rPr>
        <w:t>Protocol</w:t>
      </w:r>
      <w:r>
        <w:t xml:space="preserve">. </w:t>
      </w:r>
      <w:r w:rsidR="00D70FD3">
        <w:t>I</w:t>
      </w:r>
      <w:r>
        <w:t xml:space="preserve">ndicates the specific transport-layer protocol. </w:t>
      </w:r>
      <w:r w:rsidR="00D70FD3">
        <w:t>TCP=6, UDP=17.</w:t>
      </w:r>
    </w:p>
    <w:p w14:paraId="3E23CFDE" w14:textId="77777777" w:rsidR="00140799" w:rsidRDefault="00C55181" w:rsidP="001C31BB">
      <w:pPr>
        <w:pStyle w:val="ac"/>
        <w:numPr>
          <w:ilvl w:val="0"/>
          <w:numId w:val="38"/>
        </w:numPr>
        <w:ind w:leftChars="0"/>
      </w:pPr>
      <w:r w:rsidRPr="001C31BB">
        <w:rPr>
          <w:b/>
        </w:rPr>
        <w:t>Header checksum</w:t>
      </w:r>
      <w:r>
        <w:t xml:space="preserve">. </w:t>
      </w:r>
      <w:r w:rsidR="00140799">
        <w:t>A</w:t>
      </w:r>
      <w:r>
        <w:t xml:space="preserve">ids </w:t>
      </w:r>
      <w:r w:rsidR="00140799">
        <w:t>a</w:t>
      </w:r>
      <w:r>
        <w:t xml:space="preserve"> router in detecting bit errors in a</w:t>
      </w:r>
      <w:r w:rsidR="00140799">
        <w:t xml:space="preserve"> </w:t>
      </w:r>
      <w:r>
        <w:t xml:space="preserve">received IP datagram. As discussed in Section 3.3, </w:t>
      </w:r>
      <w:r w:rsidR="00140799">
        <w:t>r</w:t>
      </w:r>
      <w:r>
        <w:t>outers typically discard datagrams for which an error has been detected.</w:t>
      </w:r>
    </w:p>
    <w:p w14:paraId="7BC3465C" w14:textId="48E61033" w:rsidR="00C55181" w:rsidRDefault="00C55181" w:rsidP="001C31BB">
      <w:pPr>
        <w:pStyle w:val="ac"/>
        <w:numPr>
          <w:ilvl w:val="0"/>
          <w:numId w:val="39"/>
        </w:numPr>
        <w:ind w:leftChars="0"/>
      </w:pPr>
      <w:commentRangeStart w:id="71"/>
      <w:r w:rsidRPr="001C31BB">
        <w:rPr>
          <w:b/>
        </w:rPr>
        <w:t>Source and destination IP addresses</w:t>
      </w:r>
      <w:r>
        <w:t>.</w:t>
      </w:r>
      <w:commentRangeEnd w:id="71"/>
      <w:r w:rsidR="000D6211">
        <w:rPr>
          <w:rStyle w:val="af3"/>
        </w:rPr>
        <w:commentReference w:id="71"/>
      </w:r>
      <w:r>
        <w:t xml:space="preserve"> Often the source host</w:t>
      </w:r>
      <w:r w:rsidR="00140799">
        <w:t xml:space="preserve"> </w:t>
      </w:r>
      <w:r>
        <w:t>determines the destination address via a DNS lookup.</w:t>
      </w:r>
    </w:p>
    <w:p w14:paraId="652128A7" w14:textId="12D0A14B" w:rsidR="00C55181" w:rsidRDefault="00C55181" w:rsidP="001C31BB">
      <w:pPr>
        <w:pStyle w:val="ac"/>
        <w:numPr>
          <w:ilvl w:val="0"/>
          <w:numId w:val="39"/>
        </w:numPr>
        <w:ind w:leftChars="0"/>
      </w:pPr>
      <w:r w:rsidRPr="001C31BB">
        <w:rPr>
          <w:b/>
        </w:rPr>
        <w:t>Options</w:t>
      </w:r>
      <w:r>
        <w:t xml:space="preserve">. The options fields allow an IP header to be extended. </w:t>
      </w:r>
      <w:r w:rsidR="00D70FD3">
        <w:t>U</w:t>
      </w:r>
      <w:r>
        <w:t>sed rarely.</w:t>
      </w:r>
    </w:p>
    <w:p w14:paraId="6BFD8C0E" w14:textId="34D78B21" w:rsidR="00C55181" w:rsidRDefault="00C55181" w:rsidP="001C31BB">
      <w:pPr>
        <w:pStyle w:val="ac"/>
        <w:numPr>
          <w:ilvl w:val="0"/>
          <w:numId w:val="39"/>
        </w:numPr>
        <w:ind w:leftChars="0"/>
      </w:pPr>
      <w:r w:rsidRPr="001C31BB">
        <w:rPr>
          <w:b/>
        </w:rPr>
        <w:t>Data</w:t>
      </w:r>
      <w:r>
        <w:t xml:space="preserve"> </w:t>
      </w:r>
      <w:r w:rsidRPr="001C31BB">
        <w:rPr>
          <w:b/>
        </w:rPr>
        <w:t>(payload)</w:t>
      </w:r>
      <w:r>
        <w:t xml:space="preserve">. </w:t>
      </w:r>
      <w:r w:rsidR="00D70FD3">
        <w:t>T</w:t>
      </w:r>
      <w:r>
        <w:t xml:space="preserve">he transport-layer segment (TCP or UDP) </w:t>
      </w:r>
      <w:r w:rsidR="00D70FD3">
        <w:t>or ICMP messages.</w:t>
      </w:r>
    </w:p>
    <w:p w14:paraId="060DEB9E" w14:textId="77777777" w:rsidR="00E90017" w:rsidRDefault="00E90017"/>
    <w:p w14:paraId="10C76C52" w14:textId="5FA8FF47" w:rsidR="00131469" w:rsidRDefault="00C454A6" w:rsidP="001C31BB">
      <w:pPr>
        <w:pStyle w:val="4"/>
      </w:pPr>
      <w:r>
        <w:rPr>
          <w:rFonts w:hint="eastAsia"/>
        </w:rPr>
        <w:t>IPv4</w:t>
      </w:r>
      <w:r>
        <w:t xml:space="preserve"> Addressing</w:t>
      </w:r>
    </w:p>
    <w:p w14:paraId="690D9A7C" w14:textId="22D57037" w:rsidR="00134863" w:rsidRDefault="00134863" w:rsidP="001C31BB">
      <w:pPr>
        <w:ind w:firstLine="480"/>
      </w:pPr>
      <w:r>
        <w:t xml:space="preserve">A host typically has only a single link into the network. The boundary between the host and the physical link is called an </w:t>
      </w:r>
      <w:r w:rsidRPr="001C31BB">
        <w:rPr>
          <w:b/>
        </w:rPr>
        <w:t>interface</w:t>
      </w:r>
      <w:r>
        <w:t xml:space="preserve">. A router has multiple interfaces, one for each of its links. Each host and router interface to have its own IP address. </w:t>
      </w:r>
    </w:p>
    <w:p w14:paraId="31428304" w14:textId="1122E9E7" w:rsidR="00C454A6" w:rsidRPr="00C454A6" w:rsidRDefault="00B07AD6" w:rsidP="001C31BB">
      <w:pPr>
        <w:ind w:firstLine="480"/>
      </w:pPr>
      <w:r>
        <w:t xml:space="preserve">Each IP address is 32 bits long, and </w:t>
      </w:r>
      <w:r w:rsidR="009E63F0">
        <w:t>there</w:t>
      </w:r>
      <w:r w:rsidR="009E63F0">
        <w:rPr>
          <w:rFonts w:hint="eastAsia"/>
        </w:rPr>
        <w:t xml:space="preserve"> </w:t>
      </w:r>
      <w:r w:rsidR="009E63F0">
        <w:t>are about 4 billion possible IP addresses.</w:t>
      </w:r>
      <w:r w:rsidR="00134863">
        <w:t xml:space="preserve"> </w:t>
      </w:r>
      <w:r w:rsidR="009E63F0">
        <w:t xml:space="preserve">These addresses are typically written in so-called </w:t>
      </w:r>
      <w:r w:rsidR="009E63F0" w:rsidRPr="001C31BB">
        <w:rPr>
          <w:b/>
        </w:rPr>
        <w:t>dotted-decimal notation</w:t>
      </w:r>
      <w:r w:rsidR="009E63F0" w:rsidRPr="001C31BB">
        <w:t xml:space="preserve">, like </w:t>
      </w:r>
      <w:r w:rsidR="009E63F0">
        <w:t>223.1.3.27.</w:t>
      </w:r>
    </w:p>
    <w:p w14:paraId="3CEBFC31" w14:textId="69990F35" w:rsidR="00E90017" w:rsidRDefault="009E63F0" w:rsidP="001C31BB">
      <w:pPr>
        <w:jc w:val="center"/>
      </w:pPr>
      <w:r>
        <w:rPr>
          <w:noProof/>
        </w:rPr>
        <w:drawing>
          <wp:inline distT="0" distB="0" distL="0" distR="0" wp14:anchorId="7736EE37" wp14:editId="79C3DA42">
            <wp:extent cx="4040505" cy="2785745"/>
            <wp:effectExtent l="0" t="0" r="0" b="0"/>
            <wp:docPr id="121864" name="圖片 12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40505" cy="2785745"/>
                    </a:xfrm>
                    <a:prstGeom prst="rect">
                      <a:avLst/>
                    </a:prstGeom>
                    <a:noFill/>
                    <a:ln>
                      <a:noFill/>
                    </a:ln>
                  </pic:spPr>
                </pic:pic>
              </a:graphicData>
            </a:graphic>
          </wp:inline>
        </w:drawing>
      </w:r>
    </w:p>
    <w:p w14:paraId="4436C043" w14:textId="38F3E948" w:rsidR="00E90017" w:rsidRDefault="00BE31D3" w:rsidP="001C31BB">
      <w:pPr>
        <w:ind w:firstLine="480"/>
      </w:pPr>
      <w:r>
        <w:t>A</w:t>
      </w:r>
      <w:r w:rsidR="009E63F0">
        <w:t xml:space="preserve"> </w:t>
      </w:r>
      <w:r w:rsidR="009E63F0" w:rsidRPr="001C31BB">
        <w:rPr>
          <w:b/>
        </w:rPr>
        <w:t>subnet</w:t>
      </w:r>
      <w:r w:rsidR="009E63F0">
        <w:t xml:space="preserve"> [RFC 950]</w:t>
      </w:r>
      <w:r w:rsidR="00632D03">
        <w:rPr>
          <w:rFonts w:hint="eastAsia"/>
        </w:rPr>
        <w:t xml:space="preserve"> can physically reach</w:t>
      </w:r>
      <w:r w:rsidR="00632D03">
        <w:t xml:space="preserve"> each other without intervening router</w:t>
      </w:r>
      <w:r w:rsidR="009E63F0">
        <w:t>. IP addressing assigns an address to this</w:t>
      </w:r>
      <w:r w:rsidR="00632D03">
        <w:t xml:space="preserve"> </w:t>
      </w:r>
      <w:r w:rsidR="009E63F0">
        <w:t xml:space="preserve">subnet: 223.1.1.0/24, where the /24 notation, known as a </w:t>
      </w:r>
      <w:r w:rsidR="009E63F0" w:rsidRPr="001C31BB">
        <w:rPr>
          <w:b/>
        </w:rPr>
        <w:t>subnet mask</w:t>
      </w:r>
      <w:r w:rsidR="009E63F0">
        <w:t>,</w:t>
      </w:r>
      <w:r w:rsidR="00632D03">
        <w:t xml:space="preserve"> </w:t>
      </w:r>
      <w:r w:rsidR="009E63F0">
        <w:t>indicates that the leftmost 24 bits of the 32-bit quantity define the subnet</w:t>
      </w:r>
      <w:r w:rsidR="00632D03">
        <w:t xml:space="preserve"> </w:t>
      </w:r>
      <w:r w:rsidR="009E63F0">
        <w:t>address.</w:t>
      </w:r>
      <w:r w:rsidR="00D56F69">
        <w:t xml:space="preserve"> The rest part of IP address is to indicate the hosts.</w:t>
      </w:r>
    </w:p>
    <w:p w14:paraId="037AA9BA" w14:textId="28FF64F2" w:rsidR="00E90017" w:rsidRDefault="006A3E0C" w:rsidP="001C31BB">
      <w:pPr>
        <w:ind w:firstLine="480"/>
      </w:pPr>
      <w:r w:rsidRPr="001C31BB">
        <w:rPr>
          <w:b/>
        </w:rPr>
        <w:lastRenderedPageBreak/>
        <w:t>Classless Interdomain Routing (CIDR)</w:t>
      </w:r>
      <w:r>
        <w:t xml:space="preserve"> generalizes the notion of subnet addressing. </w:t>
      </w:r>
      <w:r w:rsidR="003F1A63">
        <w:t xml:space="preserve">Based on </w:t>
      </w:r>
      <w:r w:rsidR="003F1A63" w:rsidRPr="001C31BB">
        <w:rPr>
          <w:b/>
        </w:rPr>
        <w:t>Variable Length Subnet Mask (VLSM)</w:t>
      </w:r>
      <w:r w:rsidR="003F1A63">
        <w:t>, t</w:t>
      </w:r>
      <w:r>
        <w:t xml:space="preserve">he x most significant bits of an address of the form a.b.c.d/x constitute the network portion of the IP address, referred to as the </w:t>
      </w:r>
      <w:r w:rsidRPr="001C31BB">
        <w:rPr>
          <w:b/>
        </w:rPr>
        <w:t>prefix</w:t>
      </w:r>
      <w:r>
        <w:t xml:space="preserve"> of the address.</w:t>
      </w:r>
    </w:p>
    <w:p w14:paraId="386CB74D" w14:textId="087C51AB" w:rsidR="00441008" w:rsidRPr="00632D03" w:rsidRDefault="00441008" w:rsidP="001C31BB">
      <w:pPr>
        <w:ind w:firstLine="480"/>
      </w:pPr>
      <w:r>
        <w:rPr>
          <w:noProof/>
        </w:rPr>
        <w:drawing>
          <wp:inline distT="0" distB="0" distL="0" distR="0" wp14:anchorId="2455B702" wp14:editId="529C6191">
            <wp:extent cx="3817088" cy="2578655"/>
            <wp:effectExtent l="0" t="0" r="0" b="0"/>
            <wp:docPr id="121868" name="圖片 12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34406" cy="2590355"/>
                    </a:xfrm>
                    <a:prstGeom prst="rect">
                      <a:avLst/>
                    </a:prstGeom>
                  </pic:spPr>
                </pic:pic>
              </a:graphicData>
            </a:graphic>
          </wp:inline>
        </w:drawing>
      </w:r>
    </w:p>
    <w:p w14:paraId="13CE00D1" w14:textId="41C97915" w:rsidR="00E90017" w:rsidRDefault="006A3E0C">
      <w:r>
        <w:tab/>
      </w:r>
      <w:r w:rsidR="00441008">
        <w:t>According to allocated portion of provider ISP’s address space, we can grab the packets from Internet that send to us.</w:t>
      </w:r>
      <w:r w:rsidR="007B6B21">
        <w:t xml:space="preserve"> ISP gets block of addresses from ICANN, the </w:t>
      </w:r>
      <w:r w:rsidR="007B6B21" w:rsidRPr="007B6B21">
        <w:t>Internet Corporation for Assigned Names and Numbers</w:t>
      </w:r>
      <w:r w:rsidR="007B6B21">
        <w:t xml:space="preserve">. ICANN allocates addresses, manages DNS and resolves disputes about </w:t>
      </w:r>
      <w:r w:rsidR="002C0C8A">
        <w:t>them.</w:t>
      </w:r>
    </w:p>
    <w:p w14:paraId="610206E6" w14:textId="6597474C" w:rsidR="00E90017" w:rsidRDefault="00977AC5" w:rsidP="001C31BB">
      <w:pPr>
        <w:pStyle w:val="4"/>
      </w:pPr>
      <w:r>
        <w:t>DHCP</w:t>
      </w:r>
    </w:p>
    <w:p w14:paraId="25CF8F81" w14:textId="29CCD0C2" w:rsidR="00E90017" w:rsidRDefault="00DD4FAB" w:rsidP="001C31BB">
      <w:pPr>
        <w:ind w:firstLine="480"/>
      </w:pPr>
      <w:r>
        <w:t>Once an organization has obtained a block of addresses, it can assign individual IP addresses to the host and router interfaces in its organization. Host addresses can be configured</w:t>
      </w:r>
      <w:r>
        <w:rPr>
          <w:rFonts w:hint="eastAsia"/>
        </w:rPr>
        <w:t xml:space="preserve"> </w:t>
      </w:r>
      <w:r w:rsidR="00C5651F">
        <w:t>manually</w:t>
      </w:r>
      <w:r>
        <w:t xml:space="preserve"> </w:t>
      </w:r>
      <w:r w:rsidR="00C5651F">
        <w:t>or</w:t>
      </w:r>
      <w:r>
        <w:t xml:space="preserve"> using the </w:t>
      </w:r>
      <w:r w:rsidRPr="001C31BB">
        <w:rPr>
          <w:b/>
        </w:rPr>
        <w:t>Dynamic Host Configuration Protocol (DHCP)</w:t>
      </w:r>
      <w:r>
        <w:t xml:space="preserve"> [RFC 2131].</w:t>
      </w:r>
    </w:p>
    <w:p w14:paraId="6E6F8410" w14:textId="7FDC7FA7" w:rsidR="00C5651F" w:rsidRDefault="00C5651F">
      <w:pPr>
        <w:ind w:firstLine="480"/>
      </w:pPr>
      <w:r>
        <w:t>DHCP allows a host to obtain an IP address</w:t>
      </w:r>
      <w:r w:rsidR="0002612C">
        <w:t xml:space="preserve"> </w:t>
      </w:r>
      <w:r w:rsidR="0002612C" w:rsidRPr="001C31BB">
        <w:rPr>
          <w:b/>
        </w:rPr>
        <w:t>dynamica</w:t>
      </w:r>
      <w:r w:rsidRPr="001C31BB">
        <w:rPr>
          <w:b/>
        </w:rPr>
        <w:t>lly</w:t>
      </w:r>
      <w:r>
        <w:t xml:space="preserve">, so it is often referred to as a </w:t>
      </w:r>
      <w:r w:rsidRPr="001C31BB">
        <w:rPr>
          <w:b/>
        </w:rPr>
        <w:t>plug-and-play protocol</w:t>
      </w:r>
      <w:r>
        <w:t xml:space="preserve">. </w:t>
      </w:r>
      <w:r w:rsidR="00E031FB">
        <w:t>It can allow reuse of addresses and support hosts who connect shortly (Mobile users)</w:t>
      </w:r>
      <w:r>
        <w:t xml:space="preserve">. </w:t>
      </w:r>
    </w:p>
    <w:p w14:paraId="03B1DCE0" w14:textId="14C0104E" w:rsidR="00C5651F" w:rsidRDefault="00C5651F">
      <w:pPr>
        <w:ind w:firstLine="480"/>
      </w:pPr>
      <w:r>
        <w:t>DHCP also allows a host to learn additional information, such as its subnet mask, the default gateway, and the address of its local DNS server.</w:t>
      </w:r>
    </w:p>
    <w:p w14:paraId="35B768D3" w14:textId="36C8E104" w:rsidR="00456009" w:rsidRDefault="00456009"/>
    <w:tbl>
      <w:tblPr>
        <w:tblStyle w:val="a6"/>
        <w:tblW w:w="0" w:type="auto"/>
        <w:tblLook w:val="04A0" w:firstRow="1" w:lastRow="0" w:firstColumn="1" w:lastColumn="0" w:noHBand="0" w:noVBand="1"/>
      </w:tblPr>
      <w:tblGrid>
        <w:gridCol w:w="3114"/>
        <w:gridCol w:w="5182"/>
      </w:tblGrid>
      <w:tr w:rsidR="00456009" w14:paraId="01566D41" w14:textId="77777777" w:rsidTr="001C31BB">
        <w:tc>
          <w:tcPr>
            <w:tcW w:w="3114" w:type="dxa"/>
          </w:tcPr>
          <w:p w14:paraId="1E6CA59B" w14:textId="77EB836C" w:rsidR="00456009" w:rsidRDefault="00456009" w:rsidP="001C31BB">
            <w:pPr>
              <w:jc w:val="center"/>
            </w:pPr>
            <w:r w:rsidRPr="00456009">
              <w:rPr>
                <w:noProof/>
              </w:rPr>
              <w:lastRenderedPageBreak/>
              <w:drawing>
                <wp:inline distT="0" distB="0" distL="0" distR="0" wp14:anchorId="211DB7E7" wp14:editId="7725E62F">
                  <wp:extent cx="1499190" cy="1992733"/>
                  <wp:effectExtent l="0" t="0" r="6350" b="7620"/>
                  <wp:docPr id="121865" name="圖片 121865" descr="鳥哥的Linux 私房菜-- DHCP 伺服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鳥哥的Linux 私房菜-- DHCP 伺服器"/>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05109" cy="2000601"/>
                          </a:xfrm>
                          <a:prstGeom prst="rect">
                            <a:avLst/>
                          </a:prstGeom>
                          <a:noFill/>
                          <a:ln>
                            <a:noFill/>
                          </a:ln>
                        </pic:spPr>
                      </pic:pic>
                    </a:graphicData>
                  </a:graphic>
                </wp:inline>
              </w:drawing>
            </w:r>
          </w:p>
        </w:tc>
        <w:tc>
          <w:tcPr>
            <w:tcW w:w="5182" w:type="dxa"/>
          </w:tcPr>
          <w:p w14:paraId="45B8B56F" w14:textId="72175988" w:rsidR="00456009" w:rsidRDefault="00456009">
            <w:r>
              <w:t>Overview for UDP</w:t>
            </w:r>
            <w:r>
              <w:rPr>
                <w:rFonts w:hint="eastAsia"/>
              </w:rPr>
              <w:t xml:space="preserve"> messages transfer</w:t>
            </w:r>
          </w:p>
          <w:p w14:paraId="3A06111D" w14:textId="58B867AC" w:rsidR="00456009" w:rsidRDefault="00456009" w:rsidP="001C31BB">
            <w:pPr>
              <w:pStyle w:val="ac"/>
              <w:numPr>
                <w:ilvl w:val="0"/>
                <w:numId w:val="42"/>
              </w:numPr>
              <w:ind w:leftChars="0"/>
            </w:pPr>
            <w:r>
              <w:t>H</w:t>
            </w:r>
            <w:r>
              <w:rPr>
                <w:rFonts w:hint="eastAsia"/>
              </w:rPr>
              <w:t xml:space="preserve">ost </w:t>
            </w:r>
            <w:r>
              <w:t>broadcast</w:t>
            </w:r>
            <w:r>
              <w:rPr>
                <w:rFonts w:hint="eastAsia"/>
              </w:rPr>
              <w:t xml:space="preserve">s </w:t>
            </w:r>
            <w:r>
              <w:t>“DHCP discover”</w:t>
            </w:r>
          </w:p>
          <w:p w14:paraId="48471452" w14:textId="58F4A97D" w:rsidR="00456009" w:rsidRDefault="00456009" w:rsidP="001C31BB">
            <w:pPr>
              <w:pStyle w:val="ac"/>
              <w:numPr>
                <w:ilvl w:val="0"/>
                <w:numId w:val="42"/>
              </w:numPr>
              <w:ind w:leftChars="0"/>
            </w:pPr>
            <w:r>
              <w:rPr>
                <w:rFonts w:hint="eastAsia"/>
              </w:rPr>
              <w:t xml:space="preserve">Server responds </w:t>
            </w:r>
            <w:r>
              <w:t>“DHCP offer”</w:t>
            </w:r>
          </w:p>
          <w:p w14:paraId="2308DE97" w14:textId="3D17015E" w:rsidR="00456009" w:rsidRDefault="00456009" w:rsidP="001C31BB">
            <w:pPr>
              <w:pStyle w:val="ac"/>
              <w:numPr>
                <w:ilvl w:val="0"/>
                <w:numId w:val="42"/>
              </w:numPr>
              <w:ind w:leftChars="0"/>
            </w:pPr>
            <w:r>
              <w:t>Host requests IP address “DHCP request”</w:t>
            </w:r>
          </w:p>
          <w:p w14:paraId="4919E441" w14:textId="46654211" w:rsidR="00456009" w:rsidRDefault="00456009" w:rsidP="001C31BB">
            <w:pPr>
              <w:pStyle w:val="ac"/>
              <w:numPr>
                <w:ilvl w:val="0"/>
                <w:numId w:val="42"/>
              </w:numPr>
              <w:ind w:leftChars="0"/>
            </w:pPr>
            <w:r>
              <w:t>Server responds “DHCP ACK”</w:t>
            </w:r>
          </w:p>
        </w:tc>
      </w:tr>
      <w:tr w:rsidR="00456009" w14:paraId="054B55BB" w14:textId="77777777" w:rsidTr="002F632D">
        <w:tc>
          <w:tcPr>
            <w:tcW w:w="8296" w:type="dxa"/>
            <w:gridSpan w:val="2"/>
          </w:tcPr>
          <w:p w14:paraId="2E0EB53B" w14:textId="1CF4E6EE" w:rsidR="00456009" w:rsidRDefault="00456009" w:rsidP="001C31BB">
            <w:pPr>
              <w:jc w:val="center"/>
            </w:pPr>
            <w:r>
              <w:rPr>
                <w:noProof/>
              </w:rPr>
              <w:drawing>
                <wp:inline distT="0" distB="0" distL="0" distR="0" wp14:anchorId="70D78E3D" wp14:editId="35E4D8A7">
                  <wp:extent cx="4316818" cy="3591290"/>
                  <wp:effectExtent l="0" t="0" r="7620" b="9525"/>
                  <wp:docPr id="121867" name="圖片 121867" descr="https://images.slideplayer.com/16/4900880/slides/slid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s.slideplayer.com/16/4900880/slides/slide_4.jpg"/>
                          <pic:cNvPicPr>
                            <a:picLocks noChangeAspect="1" noChangeArrowheads="1"/>
                          </pic:cNvPicPr>
                        </pic:nvPicPr>
                        <pic:blipFill rotWithShape="1">
                          <a:blip r:embed="rId70">
                            <a:extLst>
                              <a:ext uri="{28A0092B-C50C-407E-A947-70E740481C1C}">
                                <a14:useLocalDpi xmlns:a14="http://schemas.microsoft.com/office/drawing/2010/main" val="0"/>
                              </a:ext>
                            </a:extLst>
                          </a:blip>
                          <a:srcRect l="9459" t="18219" r="19782" b="3292"/>
                          <a:stretch/>
                        </pic:blipFill>
                        <pic:spPr bwMode="auto">
                          <a:xfrm>
                            <a:off x="0" y="0"/>
                            <a:ext cx="4347230" cy="361659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6C11B8F" w14:textId="1D35E841" w:rsidR="00E90017" w:rsidRDefault="00AD2AE2" w:rsidP="001C31BB">
      <w:pPr>
        <w:pStyle w:val="4"/>
      </w:pPr>
      <w:r>
        <w:rPr>
          <w:rFonts w:hint="eastAsia"/>
        </w:rPr>
        <w:t>NAT</w:t>
      </w:r>
    </w:p>
    <w:p w14:paraId="7B739C08" w14:textId="52AD7230" w:rsidR="00AD2AE2" w:rsidRPr="00AD2AE2" w:rsidRDefault="00AD2AE2" w:rsidP="001C31BB">
      <w:pPr>
        <w:ind w:firstLine="480"/>
      </w:pPr>
      <w:r w:rsidRPr="00AD2AE2">
        <w:t>IPv4 address exhaustion</w:t>
      </w:r>
      <w:r w:rsidR="005919C1">
        <w:t xml:space="preserve"> is HUGE problem in early 21</w:t>
      </w:r>
      <w:r w:rsidR="005919C1" w:rsidRPr="001C31BB">
        <w:rPr>
          <w:vertAlign w:val="superscript"/>
        </w:rPr>
        <w:t>st</w:t>
      </w:r>
      <w:r w:rsidR="005919C1">
        <w:t xml:space="preserve"> century. There is no reserved blocks left</w:t>
      </w:r>
      <w:r w:rsidR="00FB301A">
        <w:t xml:space="preserve"> from IANA</w:t>
      </w:r>
      <w:r w:rsidR="005919C1">
        <w:t xml:space="preserve"> on 11, February </w:t>
      </w:r>
      <w:r w:rsidR="00FB301A">
        <w:t>2011. Less than a block is available for each</w:t>
      </w:r>
      <w:r w:rsidR="00FB301A" w:rsidRPr="00FB301A">
        <w:t xml:space="preserve"> registries</w:t>
      </w:r>
      <w:r w:rsidR="00FB301A">
        <w:t xml:space="preserve"> of RIR.</w:t>
      </w:r>
      <w:r w:rsidR="005919C1">
        <w:t xml:space="preserve"> </w:t>
      </w:r>
      <w:r w:rsidR="005919C1" w:rsidRPr="001C31BB">
        <w:rPr>
          <w:b/>
        </w:rPr>
        <w:t>Network Address Translation (NAT)</w:t>
      </w:r>
      <w:r w:rsidR="005919C1">
        <w:t xml:space="preserve"> is one of the solution for reducing the usage of public IPv4 address. </w:t>
      </w:r>
    </w:p>
    <w:p w14:paraId="594B12AA" w14:textId="65A2FB5C" w:rsidR="00E90017" w:rsidRDefault="00C3574E">
      <w:r>
        <w:tab/>
      </w:r>
      <w:r>
        <w:rPr>
          <w:noProof/>
        </w:rPr>
        <w:lastRenderedPageBreak/>
        <w:drawing>
          <wp:inline distT="0" distB="0" distL="0" distR="0" wp14:anchorId="3891E2E5" wp14:editId="6C54B050">
            <wp:extent cx="5274310" cy="2541270"/>
            <wp:effectExtent l="0" t="0" r="2540" b="0"/>
            <wp:docPr id="121869" name="圖片 12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541270"/>
                    </a:xfrm>
                    <a:prstGeom prst="rect">
                      <a:avLst/>
                    </a:prstGeom>
                  </pic:spPr>
                </pic:pic>
              </a:graphicData>
            </a:graphic>
          </wp:inline>
        </w:drawing>
      </w:r>
    </w:p>
    <w:p w14:paraId="07FCD644" w14:textId="47CABDF6" w:rsidR="00C3574E" w:rsidRDefault="00C3574E">
      <w:r>
        <w:tab/>
      </w:r>
      <w:r w:rsidR="00B96E07">
        <w:t>Local network (as figure, subnet 10.0.0.0/24) uses just one IP address (138.76.29.7) as far as outside world is concerned. There is no need to get range of addresses from ISP anymore. Addresses of devices can be modified without bothering outside world or ISP. In the other hand, addresses of devices in local network are not visible for the outside world, which gaining security.</w:t>
      </w:r>
    </w:p>
    <w:p w14:paraId="3017FC2B" w14:textId="72890CA2" w:rsidR="00E90017" w:rsidRPr="00B96E07" w:rsidRDefault="00B96E07">
      <w:r>
        <w:tab/>
      </w:r>
      <w:r w:rsidR="00B76D4B">
        <w:t>To provide this service, NAT router must replace the header of outgoing IP datagram with the relaying address and ports, as same as the incoming IP datagram. Router also needs an additional translation table to store the statement from each local host.</w:t>
      </w:r>
    </w:p>
    <w:p w14:paraId="2331D37E" w14:textId="67F2533E" w:rsidR="00E90017" w:rsidRDefault="005F0B36">
      <w:r>
        <w:tab/>
        <w:t>The controversial part about NAT is that it violates the end-end argument for transport-layer service. The address shortage is solved by IPv6.</w:t>
      </w:r>
    </w:p>
    <w:p w14:paraId="007C3D79" w14:textId="264CE7F5" w:rsidR="00D96B2D" w:rsidRDefault="005F0B36" w:rsidP="00D96B2D">
      <w:r>
        <w:tab/>
      </w:r>
      <w:r w:rsidR="00D96B2D">
        <w:t>For NAT traversal problem that outside device communicates with inside host, there are multiple methods to solve this problem.</w:t>
      </w:r>
    </w:p>
    <w:p w14:paraId="0EB68D54" w14:textId="70CF8782" w:rsidR="00D96B2D" w:rsidRDefault="00D96B2D" w:rsidP="001C31BB">
      <w:pPr>
        <w:pStyle w:val="ac"/>
        <w:numPr>
          <w:ilvl w:val="0"/>
          <w:numId w:val="43"/>
        </w:numPr>
        <w:ind w:leftChars="0"/>
      </w:pPr>
      <w:r w:rsidRPr="001C31BB">
        <w:rPr>
          <w:b/>
        </w:rPr>
        <w:t>Forwarding</w:t>
      </w:r>
      <w:r>
        <w:t>. If outside devices want to access a certain local host, administrator needs to assign the forwarding table for them.</w:t>
      </w:r>
    </w:p>
    <w:p w14:paraId="7EC45AE7" w14:textId="4FC41B70" w:rsidR="005F0B36" w:rsidRDefault="00D96B2D" w:rsidP="001C31BB">
      <w:pPr>
        <w:pStyle w:val="ac"/>
        <w:numPr>
          <w:ilvl w:val="0"/>
          <w:numId w:val="43"/>
        </w:numPr>
        <w:ind w:leftChars="0"/>
      </w:pPr>
      <w:r>
        <w:rPr>
          <w:b/>
        </w:rPr>
        <w:t>UPnP</w:t>
      </w:r>
      <w:r w:rsidRPr="001C31BB">
        <w:t>.</w:t>
      </w:r>
      <w:r>
        <w:t xml:space="preserve"> UPnP, </w:t>
      </w:r>
      <w:r w:rsidRPr="001C31BB">
        <w:rPr>
          <w:b/>
        </w:rPr>
        <w:t>Universal Plug-and-Play</w:t>
      </w:r>
      <w:r>
        <w:t>, has a protocol named</w:t>
      </w:r>
      <w:r w:rsidRPr="001C31BB">
        <w:rPr>
          <w:b/>
        </w:rPr>
        <w:t xml:space="preserve"> Internet Gateway Device (IGD)</w:t>
      </w:r>
      <w:r>
        <w:t>. IGD allows NATed host to learn the public IP address and modify port mapping</w:t>
      </w:r>
      <w:r w:rsidR="00C2231C">
        <w:t xml:space="preserve"> through LAN</w:t>
      </w:r>
      <w:r>
        <w:t>.</w:t>
      </w:r>
    </w:p>
    <w:p w14:paraId="2D7EE247" w14:textId="2B309CDC" w:rsidR="00D400EA" w:rsidRDefault="00D400EA" w:rsidP="00D400EA">
      <w:pPr>
        <w:pStyle w:val="ac"/>
        <w:numPr>
          <w:ilvl w:val="0"/>
          <w:numId w:val="43"/>
        </w:numPr>
        <w:ind w:leftChars="0"/>
      </w:pPr>
      <w:r>
        <w:rPr>
          <w:b/>
        </w:rPr>
        <w:t>Relay server</w:t>
      </w:r>
      <w:r w:rsidRPr="00C86A21">
        <w:t>.</w:t>
      </w:r>
      <w:r>
        <w:t xml:space="preserve"> </w:t>
      </w:r>
      <w:r w:rsidR="00EA4C78">
        <w:t xml:space="preserve">This is how </w:t>
      </w:r>
      <w:r>
        <w:t xml:space="preserve">Skype </w:t>
      </w:r>
      <w:r w:rsidR="00EA4C78">
        <w:t>does</w:t>
      </w:r>
      <w:r>
        <w:t>.</w:t>
      </w:r>
    </w:p>
    <w:p w14:paraId="498B4265" w14:textId="4E816747" w:rsidR="00E90017" w:rsidRDefault="00287301">
      <w:r>
        <w:rPr>
          <w:noProof/>
        </w:rPr>
        <w:lastRenderedPageBreak/>
        <w:drawing>
          <wp:inline distT="0" distB="0" distL="0" distR="0" wp14:anchorId="1E4D41FB" wp14:editId="4AFFB2F6">
            <wp:extent cx="4764405" cy="3388360"/>
            <wp:effectExtent l="0" t="0" r="0" b="2540"/>
            <wp:docPr id="176204" name="圖片 176204" descr="Skype replaces P2P supernodes with Linux boxes hosted by Microsoft  (updated) | Ars Tech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kype replaces P2P supernodes with Linux boxes hosted by Microsoft  (updated) | Ars Technic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64405" cy="3388360"/>
                    </a:xfrm>
                    <a:prstGeom prst="rect">
                      <a:avLst/>
                    </a:prstGeom>
                    <a:noFill/>
                    <a:ln>
                      <a:noFill/>
                    </a:ln>
                  </pic:spPr>
                </pic:pic>
              </a:graphicData>
            </a:graphic>
          </wp:inline>
        </w:drawing>
      </w:r>
    </w:p>
    <w:p w14:paraId="1FFEBA63" w14:textId="3C0B966E" w:rsidR="004C703D" w:rsidRDefault="004C703D" w:rsidP="004C703D">
      <w:pPr>
        <w:pStyle w:val="4"/>
      </w:pPr>
      <w:r>
        <w:rPr>
          <w:rFonts w:hint="eastAsia"/>
        </w:rPr>
        <w:t>IP</w:t>
      </w:r>
      <w:r>
        <w:t>v6</w:t>
      </w:r>
      <w:r>
        <w:rPr>
          <w:rFonts w:hint="eastAsia"/>
        </w:rPr>
        <w:t xml:space="preserve"> </w:t>
      </w:r>
      <w:r>
        <w:t>Datagram Format</w:t>
      </w:r>
    </w:p>
    <w:p w14:paraId="2396CC9C" w14:textId="6B343D8F" w:rsidR="004C703D" w:rsidRDefault="004C703D" w:rsidP="001C31BB">
      <w:pPr>
        <w:ind w:left="480"/>
      </w:pPr>
      <w:r>
        <w:rPr>
          <w:rFonts w:hint="eastAsia"/>
        </w:rPr>
        <w:t>The motivation of IPv6</w:t>
      </w:r>
      <w:r>
        <w:t xml:space="preserve"> is 32-bits address space soon to be completely allocated.</w:t>
      </w:r>
    </w:p>
    <w:p w14:paraId="48080259" w14:textId="0137C046" w:rsidR="004C703D" w:rsidRDefault="004C703D" w:rsidP="001C31BB">
      <w:r>
        <w:rPr>
          <w:rFonts w:hint="eastAsia"/>
        </w:rPr>
        <w:t>A</w:t>
      </w:r>
      <w:r>
        <w:t>lso, improving IPv4 problems such as re-designing datagram format to speed up processes and forwarding, facilitating Quality of Service (QoS).</w:t>
      </w:r>
    </w:p>
    <w:p w14:paraId="5DD88B85" w14:textId="77777777" w:rsidR="004C703D" w:rsidRDefault="004C703D" w:rsidP="001C31BB"/>
    <w:p w14:paraId="576D6234" w14:textId="77777777" w:rsidR="004C703D" w:rsidRPr="004C703D" w:rsidRDefault="004C703D" w:rsidP="001C31BB"/>
    <w:p w14:paraId="0A413392" w14:textId="77777777" w:rsidR="004C703D" w:rsidRDefault="004C703D" w:rsidP="004C703D">
      <w:pPr>
        <w:jc w:val="center"/>
      </w:pPr>
      <w:r w:rsidRPr="0083733E">
        <w:rPr>
          <w:noProof/>
        </w:rPr>
        <w:drawing>
          <wp:inline distT="0" distB="0" distL="0" distR="0" wp14:anchorId="079E63D1" wp14:editId="626802FE">
            <wp:extent cx="4003325" cy="2200939"/>
            <wp:effectExtent l="0" t="0" r="0" b="8890"/>
            <wp:docPr id="121861" name="圖片 121861" descr="https://upload.wikimedia.org/wikipedia/commons/thumb/4/4c/IPv6_header-en.svg/1200px-IPv6_header-e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4/4c/IPv6_header-en.svg/1200px-IPv6_header-en.svg.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15031" cy="2207375"/>
                    </a:xfrm>
                    <a:prstGeom prst="rect">
                      <a:avLst/>
                    </a:prstGeom>
                    <a:noFill/>
                    <a:ln>
                      <a:noFill/>
                    </a:ln>
                  </pic:spPr>
                </pic:pic>
              </a:graphicData>
            </a:graphic>
          </wp:inline>
        </w:drawing>
      </w:r>
    </w:p>
    <w:p w14:paraId="52D7E48B" w14:textId="0F59CF4A" w:rsidR="004C703D" w:rsidRDefault="004C703D" w:rsidP="001C31BB">
      <w:r>
        <w:tab/>
        <w:t>IPv6 datagram has fixed-length 40 bytes header and no fragmentation.</w:t>
      </w:r>
    </w:p>
    <w:p w14:paraId="02642615" w14:textId="77777777" w:rsidR="004C703D" w:rsidRDefault="004C703D" w:rsidP="004C703D">
      <w:pPr>
        <w:pStyle w:val="ac"/>
        <w:numPr>
          <w:ilvl w:val="0"/>
          <w:numId w:val="27"/>
        </w:numPr>
        <w:ind w:leftChars="0"/>
      </w:pPr>
      <w:r w:rsidRPr="0009684D">
        <w:rPr>
          <w:b/>
        </w:rPr>
        <w:t>Version number</w:t>
      </w:r>
      <w:r>
        <w:t xml:space="preserve"> (4 bits) </w:t>
      </w:r>
      <w:r w:rsidRPr="0009684D">
        <w:rPr>
          <w:b/>
        </w:rPr>
        <w:t>0100 = IPv4, 0110 = IPv6</w:t>
      </w:r>
    </w:p>
    <w:p w14:paraId="5715B664" w14:textId="77777777" w:rsidR="004C703D" w:rsidRDefault="004C703D" w:rsidP="004C703D">
      <w:pPr>
        <w:pStyle w:val="ac"/>
        <w:numPr>
          <w:ilvl w:val="0"/>
          <w:numId w:val="27"/>
        </w:numPr>
        <w:ind w:leftChars="0"/>
      </w:pPr>
      <w:r w:rsidRPr="00956102">
        <w:rPr>
          <w:b/>
        </w:rPr>
        <w:t>Traffic Class</w:t>
      </w:r>
      <w:r>
        <w:t xml:space="preserve"> (6+2 bits) The bits of this field hold two values. </w:t>
      </w:r>
    </w:p>
    <w:p w14:paraId="7702EE19" w14:textId="77777777" w:rsidR="004C703D" w:rsidRDefault="004C703D" w:rsidP="004C703D">
      <w:pPr>
        <w:pStyle w:val="ac"/>
        <w:numPr>
          <w:ilvl w:val="1"/>
          <w:numId w:val="27"/>
        </w:numPr>
        <w:ind w:leftChars="0"/>
      </w:pPr>
      <w:r w:rsidRPr="00956102">
        <w:rPr>
          <w:b/>
        </w:rPr>
        <w:t>Differentiated Services (DS)</w:t>
      </w:r>
      <w:r>
        <w:rPr>
          <w:b/>
        </w:rPr>
        <w:t xml:space="preserve"> </w:t>
      </w:r>
      <w:r w:rsidRPr="00956102">
        <w:t>(6bits) C</w:t>
      </w:r>
      <w:r>
        <w:t>lassify packets.</w:t>
      </w:r>
    </w:p>
    <w:p w14:paraId="467528C5" w14:textId="77777777" w:rsidR="004C703D" w:rsidRDefault="004C703D" w:rsidP="004C703D">
      <w:pPr>
        <w:pStyle w:val="ac"/>
        <w:numPr>
          <w:ilvl w:val="1"/>
          <w:numId w:val="27"/>
        </w:numPr>
        <w:ind w:leftChars="0"/>
      </w:pPr>
      <w:r w:rsidRPr="00956102">
        <w:rPr>
          <w:b/>
        </w:rPr>
        <w:t>Explicit Congestion Notification (ECN)</w:t>
      </w:r>
      <w:r>
        <w:t xml:space="preserve"> (2bits) priority values subdivide into </w:t>
      </w:r>
      <w:r>
        <w:lastRenderedPageBreak/>
        <w:t>ranges: traffic where the source provides congestion control and non-congestion control traffic.</w:t>
      </w:r>
    </w:p>
    <w:p w14:paraId="17A9F8CB" w14:textId="77777777" w:rsidR="004C703D" w:rsidRDefault="004C703D" w:rsidP="004C703D">
      <w:pPr>
        <w:pStyle w:val="ac"/>
        <w:numPr>
          <w:ilvl w:val="0"/>
          <w:numId w:val="41"/>
        </w:numPr>
        <w:ind w:leftChars="0"/>
      </w:pPr>
      <w:r w:rsidRPr="00956102">
        <w:rPr>
          <w:b/>
        </w:rPr>
        <w:t xml:space="preserve">Flow Label </w:t>
      </w:r>
      <w:r>
        <w:t>(20 bits)</w:t>
      </w:r>
    </w:p>
    <w:p w14:paraId="6EBA3472" w14:textId="77777777" w:rsidR="004C703D" w:rsidRDefault="004C703D" w:rsidP="004C703D">
      <w:pPr>
        <w:pStyle w:val="ac"/>
        <w:ind w:leftChars="0"/>
      </w:pPr>
      <w:r>
        <w:t xml:space="preserve">An identifier of group of packets between a source and destination. </w:t>
      </w:r>
    </w:p>
    <w:p w14:paraId="787AFC29" w14:textId="77777777" w:rsidR="004C703D" w:rsidRDefault="004C703D" w:rsidP="004C703D">
      <w:pPr>
        <w:pStyle w:val="ac"/>
        <w:numPr>
          <w:ilvl w:val="0"/>
          <w:numId w:val="41"/>
        </w:numPr>
        <w:ind w:leftChars="0"/>
      </w:pPr>
      <w:r w:rsidRPr="00956102">
        <w:rPr>
          <w:b/>
        </w:rPr>
        <w:t>Payload Length</w:t>
      </w:r>
      <w:r>
        <w:t xml:space="preserve"> (16 bits)</w:t>
      </w:r>
    </w:p>
    <w:p w14:paraId="2128AFC0" w14:textId="77777777" w:rsidR="004C703D" w:rsidRDefault="004C703D" w:rsidP="004C703D">
      <w:pPr>
        <w:pStyle w:val="ac"/>
        <w:numPr>
          <w:ilvl w:val="0"/>
          <w:numId w:val="41"/>
        </w:numPr>
        <w:ind w:leftChars="0"/>
      </w:pPr>
      <w:r w:rsidRPr="00956102">
        <w:rPr>
          <w:b/>
        </w:rPr>
        <w:t>Next Header</w:t>
      </w:r>
      <w:r>
        <w:t xml:space="preserve"> (8 bits) Specify the type of the next header. This field usually specifies the transport layer protocol used by a packet's payload. </w:t>
      </w:r>
    </w:p>
    <w:p w14:paraId="30EB2028" w14:textId="77777777" w:rsidR="004C703D" w:rsidRDefault="004C703D" w:rsidP="004C703D">
      <w:pPr>
        <w:pStyle w:val="ac"/>
        <w:numPr>
          <w:ilvl w:val="0"/>
          <w:numId w:val="41"/>
        </w:numPr>
        <w:ind w:leftChars="0"/>
      </w:pPr>
      <w:r w:rsidRPr="00956102">
        <w:rPr>
          <w:b/>
        </w:rPr>
        <w:t>Hop Limit</w:t>
      </w:r>
      <w:r>
        <w:t xml:space="preserve"> (8 bits)</w:t>
      </w:r>
    </w:p>
    <w:p w14:paraId="473D7C57" w14:textId="77777777" w:rsidR="004C703D" w:rsidRDefault="004C703D" w:rsidP="004C703D">
      <w:pPr>
        <w:pStyle w:val="ac"/>
        <w:ind w:leftChars="0"/>
      </w:pPr>
      <w:r>
        <w:t>Replaces the time to live field of IPv4.</w:t>
      </w:r>
    </w:p>
    <w:p w14:paraId="1CD7FF55" w14:textId="77777777" w:rsidR="004C703D" w:rsidRDefault="004C703D" w:rsidP="004C703D">
      <w:pPr>
        <w:pStyle w:val="ac"/>
        <w:numPr>
          <w:ilvl w:val="0"/>
          <w:numId w:val="41"/>
        </w:numPr>
        <w:ind w:leftChars="0"/>
      </w:pPr>
      <w:r w:rsidRPr="00956102">
        <w:rPr>
          <w:b/>
        </w:rPr>
        <w:t>Source Address</w:t>
      </w:r>
      <w:r>
        <w:t xml:space="preserve"> (128 bits)</w:t>
      </w:r>
    </w:p>
    <w:p w14:paraId="256B1EAC" w14:textId="77777777" w:rsidR="004C703D" w:rsidRDefault="004C703D" w:rsidP="004C703D">
      <w:pPr>
        <w:pStyle w:val="ac"/>
        <w:numPr>
          <w:ilvl w:val="0"/>
          <w:numId w:val="41"/>
        </w:numPr>
        <w:ind w:leftChars="0"/>
      </w:pPr>
      <w:r w:rsidRPr="00956102">
        <w:rPr>
          <w:b/>
        </w:rPr>
        <w:t>Destination Address</w:t>
      </w:r>
      <w:r>
        <w:t xml:space="preserve"> (128 bits)</w:t>
      </w:r>
    </w:p>
    <w:p w14:paraId="19846834" w14:textId="77777777" w:rsidR="004C703D" w:rsidRDefault="004C703D" w:rsidP="004C703D">
      <w:pPr>
        <w:pStyle w:val="ac"/>
        <w:ind w:leftChars="0"/>
        <w:rPr>
          <w:b/>
        </w:rPr>
      </w:pPr>
    </w:p>
    <w:p w14:paraId="7C4B70F1" w14:textId="77777777" w:rsidR="007E50A8" w:rsidRDefault="007E50A8" w:rsidP="001C31BB">
      <w:pPr>
        <w:ind w:firstLine="480"/>
      </w:pPr>
      <w:r w:rsidRPr="007E50A8">
        <w:t xml:space="preserve">Checksum is removed to improve the efficiency. </w:t>
      </w:r>
    </w:p>
    <w:p w14:paraId="2087A7DC" w14:textId="77777777" w:rsidR="007E50A8" w:rsidRDefault="007E50A8" w:rsidP="001C31BB">
      <w:pPr>
        <w:ind w:firstLine="480"/>
      </w:pPr>
      <w:r w:rsidRPr="007E50A8">
        <w:t>Optio</w:t>
      </w:r>
      <w:r w:rsidRPr="001C31BB">
        <w:t xml:space="preserve">ns is moved outside the header and still can be used. </w:t>
      </w:r>
    </w:p>
    <w:p w14:paraId="426EBC1F" w14:textId="77777777" w:rsidR="007E50A8" w:rsidRDefault="007E50A8" w:rsidP="004C703D">
      <w:pPr>
        <w:pStyle w:val="ac"/>
        <w:ind w:leftChars="0"/>
        <w:rPr>
          <w:b/>
        </w:rPr>
      </w:pPr>
    </w:p>
    <w:p w14:paraId="0B3F1C4A" w14:textId="4BB4906E" w:rsidR="007E50A8" w:rsidRDefault="007E50A8" w:rsidP="007E50A8">
      <w:pPr>
        <w:pStyle w:val="4"/>
      </w:pPr>
      <w:r>
        <w:rPr>
          <w:rFonts w:hint="eastAsia"/>
        </w:rPr>
        <w:t>IPv</w:t>
      </w:r>
      <w:r>
        <w:t>6 Addressing</w:t>
      </w:r>
    </w:p>
    <w:p w14:paraId="6DC6BCF2" w14:textId="10E1A1F0" w:rsidR="007E50A8" w:rsidRDefault="007E50A8" w:rsidP="001C31BB">
      <w:pPr>
        <w:ind w:firstLine="480"/>
      </w:pPr>
      <w:r w:rsidRPr="001C31BB">
        <w:t>IPv6 addresses are 128-bit identifiers for interfaces and sets of interfaces. There are three types of addresses:</w:t>
      </w:r>
    </w:p>
    <w:p w14:paraId="4E0CB80C" w14:textId="6EF164E0" w:rsidR="007E50A8" w:rsidRDefault="008277B5" w:rsidP="001C31BB">
      <w:pPr>
        <w:pStyle w:val="ac"/>
        <w:numPr>
          <w:ilvl w:val="0"/>
          <w:numId w:val="44"/>
        </w:numPr>
        <w:ind w:leftChars="0"/>
      </w:pPr>
      <w:r>
        <w:t xml:space="preserve">Unicast: </w:t>
      </w:r>
      <w:r w:rsidR="007E50A8">
        <w:t>An iden</w:t>
      </w:r>
      <w:r w:rsidR="003B7AC5">
        <w:t>tifier for a single interface.</w:t>
      </w:r>
      <w:r>
        <w:t xml:space="preserve"> One-to-one</w:t>
      </w:r>
      <w:r w:rsidR="007E50A8">
        <w:t>.</w:t>
      </w:r>
    </w:p>
    <w:p w14:paraId="3C39BA8E" w14:textId="77899DC8" w:rsidR="007E50A8" w:rsidRPr="003B7AC5" w:rsidRDefault="008277B5" w:rsidP="001C31BB">
      <w:pPr>
        <w:pStyle w:val="ac"/>
        <w:numPr>
          <w:ilvl w:val="0"/>
          <w:numId w:val="44"/>
        </w:numPr>
        <w:ind w:leftChars="0"/>
      </w:pPr>
      <w:r>
        <w:t xml:space="preserve">Anycast: </w:t>
      </w:r>
      <w:r w:rsidR="007E50A8">
        <w:t>A packet sent to an</w:t>
      </w:r>
      <w:r w:rsidR="003B7AC5">
        <w:t xml:space="preserve"> </w:t>
      </w:r>
      <w:r w:rsidR="007E50A8">
        <w:t xml:space="preserve">anycast address is delivered to </w:t>
      </w:r>
      <w:r w:rsidRPr="001C31BB">
        <w:rPr>
          <w:b/>
        </w:rPr>
        <w:t>the "nearest" one</w:t>
      </w:r>
      <w:r w:rsidR="007E50A8">
        <w:t xml:space="preserve"> of the interfaces</w:t>
      </w:r>
      <w:r w:rsidR="003B7AC5">
        <w:t xml:space="preserve"> </w:t>
      </w:r>
      <w:r w:rsidR="007E50A8">
        <w:t>identified by that address.</w:t>
      </w:r>
    </w:p>
    <w:p w14:paraId="64B4F927" w14:textId="1FC03AD2" w:rsidR="00197E31" w:rsidRDefault="007E50A8" w:rsidP="001C31BB">
      <w:pPr>
        <w:pStyle w:val="ac"/>
        <w:numPr>
          <w:ilvl w:val="0"/>
          <w:numId w:val="44"/>
        </w:numPr>
        <w:ind w:leftChars="0"/>
      </w:pPr>
      <w:r>
        <w:t>Multicast: A packet is delivered to all interfaces identified by that address.</w:t>
      </w:r>
    </w:p>
    <w:p w14:paraId="09FA6E3B" w14:textId="77777777" w:rsidR="00197E31" w:rsidRDefault="00197E31" w:rsidP="001C31BB"/>
    <w:p w14:paraId="2CE036AD" w14:textId="1ED3ABD1" w:rsidR="007E50A8" w:rsidRDefault="00FB301A" w:rsidP="001C31BB">
      <w:r w:rsidRPr="00FB301A">
        <w:rPr>
          <w:noProof/>
        </w:rPr>
        <w:drawing>
          <wp:inline distT="0" distB="0" distL="0" distR="0" wp14:anchorId="172CF795" wp14:editId="4D9B5ABA">
            <wp:extent cx="5274310" cy="2170421"/>
            <wp:effectExtent l="0" t="0" r="2540" b="1905"/>
            <wp:docPr id="121870" name="圖片 121870" descr="https://ptgmedia.pearsoncmg.com/images/chap4_9781587144776/elementLinks/04fig06_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tgmedia.pearsoncmg.com/images/chap4_9781587144776/elementLinks/04fig06_alt.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170421"/>
                    </a:xfrm>
                    <a:prstGeom prst="rect">
                      <a:avLst/>
                    </a:prstGeom>
                    <a:noFill/>
                    <a:ln>
                      <a:noFill/>
                    </a:ln>
                  </pic:spPr>
                </pic:pic>
              </a:graphicData>
            </a:graphic>
          </wp:inline>
        </w:drawing>
      </w:r>
    </w:p>
    <w:p w14:paraId="15F82BAB" w14:textId="77777777" w:rsidR="00197E31" w:rsidRDefault="00197E31" w:rsidP="001C31BB">
      <w:pPr>
        <w:ind w:firstLine="480"/>
      </w:pPr>
    </w:p>
    <w:p w14:paraId="6EC18B7D" w14:textId="4F736744" w:rsidR="00197E31" w:rsidRDefault="00197E31" w:rsidP="001C31BB">
      <w:pPr>
        <w:ind w:firstLine="480"/>
      </w:pPr>
      <w:r w:rsidRPr="00197E31">
        <w:t>The most generic way of dividing up the 128 bits of the unicast address space is into three sections</w:t>
      </w:r>
      <w:r>
        <w:t>, as shown in Figure.</w:t>
      </w:r>
      <w:r>
        <w:rPr>
          <w:noProof/>
        </w:rPr>
        <w:lastRenderedPageBreak/>
        <w:drawing>
          <wp:inline distT="0" distB="0" distL="0" distR="0" wp14:anchorId="248A9EBB" wp14:editId="4B7F47F4">
            <wp:extent cx="5274310" cy="1266190"/>
            <wp:effectExtent l="0" t="0" r="2540" b="0"/>
            <wp:docPr id="121871" name="圖片 121871" descr="https://ptgmedia.pearsoncmg.com/images/chap4_9781587144776/elementLinks/04fig07_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tgmedia.pearsoncmg.com/images/chap4_9781587144776/elementLinks/04fig07_alt.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1266190"/>
                    </a:xfrm>
                    <a:prstGeom prst="rect">
                      <a:avLst/>
                    </a:prstGeom>
                    <a:noFill/>
                    <a:ln>
                      <a:noFill/>
                    </a:ln>
                  </pic:spPr>
                </pic:pic>
              </a:graphicData>
            </a:graphic>
          </wp:inline>
        </w:drawing>
      </w:r>
    </w:p>
    <w:p w14:paraId="194D892D" w14:textId="77777777" w:rsidR="00197E31" w:rsidRDefault="00197E31" w:rsidP="001C31BB">
      <w:pPr>
        <w:rPr>
          <w:b/>
        </w:rPr>
      </w:pPr>
    </w:p>
    <w:p w14:paraId="4B278034" w14:textId="1538012B" w:rsidR="00197E31" w:rsidRDefault="009D4166" w:rsidP="001C31BB">
      <w:pPr>
        <w:ind w:firstLine="480"/>
      </w:pPr>
      <w:r>
        <w:t xml:space="preserve">Detailed in </w:t>
      </w:r>
      <w:hyperlink r:id="rId76" w:history="1">
        <w:r w:rsidR="004C37F9" w:rsidRPr="00F05389">
          <w:rPr>
            <w:rStyle w:val="a7"/>
          </w:rPr>
          <w:t>https://www.youtube.com/watch?v=HCTl3UJ9FlE</w:t>
        </w:r>
      </w:hyperlink>
      <w:r w:rsidR="004C37F9">
        <w:t xml:space="preserve"> </w:t>
      </w:r>
    </w:p>
    <w:p w14:paraId="16A0B1EC" w14:textId="77777777" w:rsidR="008277B5" w:rsidRPr="009D4166" w:rsidRDefault="008277B5" w:rsidP="001C31BB"/>
    <w:p w14:paraId="2831E27A" w14:textId="51A8623A" w:rsidR="004C37F9" w:rsidRDefault="00EB0B86" w:rsidP="001C31BB">
      <w:pPr>
        <w:pStyle w:val="4"/>
      </w:pPr>
      <w:r w:rsidRPr="00EB0B86">
        <w:t>Transitioning from IPv4 to IPv6</w:t>
      </w:r>
    </w:p>
    <w:p w14:paraId="03629311" w14:textId="38DAED7C" w:rsidR="00EB0B86" w:rsidRDefault="00EB0B86" w:rsidP="001C31BB">
      <w:pPr>
        <w:ind w:firstLine="480"/>
      </w:pPr>
      <w:r>
        <w:t>There is no possible to declare a flag day when all the Internet machines must upgrade from IPv4 to IPv6.</w:t>
      </w:r>
      <w:r w:rsidR="00670927">
        <w:rPr>
          <w:rFonts w:hint="eastAsia"/>
        </w:rPr>
        <w:t xml:space="preserve"> </w:t>
      </w:r>
      <w:r w:rsidR="00670927">
        <w:t>The network must operate with mixed IPv4 and IPv6 routers and hosts.</w:t>
      </w:r>
      <w:r w:rsidR="00AC6290" w:rsidRPr="00AC6290">
        <w:t xml:space="preserve"> Two</w:t>
      </w:r>
      <w:r w:rsidR="00AC6290">
        <w:t xml:space="preserve"> </w:t>
      </w:r>
      <w:r w:rsidR="00AC6290" w:rsidRPr="00670927">
        <w:t>proposed</w:t>
      </w:r>
      <w:r w:rsidR="00AC6290" w:rsidRPr="00AC6290">
        <w:t xml:space="preserve"> approaches for </w:t>
      </w:r>
      <w:r w:rsidR="00AC6290">
        <w:t>the goal</w:t>
      </w:r>
      <w:r w:rsidR="00AC6290" w:rsidRPr="00AC6290">
        <w:t xml:space="preserve"> are </w:t>
      </w:r>
      <w:r w:rsidR="00AC6290">
        <w:t>introduc</w:t>
      </w:r>
      <w:r w:rsidR="00AC6290" w:rsidRPr="00AC6290">
        <w:t>ed</w:t>
      </w:r>
      <w:r w:rsidR="00AC6290">
        <w:t>.</w:t>
      </w:r>
    </w:p>
    <w:p w14:paraId="0212768F" w14:textId="06169729" w:rsidR="00096A40" w:rsidRDefault="00096A40" w:rsidP="001C31BB">
      <w:pPr>
        <w:pStyle w:val="ac"/>
        <w:numPr>
          <w:ilvl w:val="0"/>
          <w:numId w:val="47"/>
        </w:numPr>
        <w:ind w:leftChars="0"/>
      </w:pPr>
      <w:r>
        <w:rPr>
          <w:rFonts w:hint="eastAsia"/>
        </w:rPr>
        <w:t xml:space="preserve">Tunneling: </w:t>
      </w:r>
      <w:r>
        <w:t>The IPv6 is carried as payload in IPv4 datagram among IPv4 routers.</w:t>
      </w:r>
    </w:p>
    <w:p w14:paraId="5CF8A123" w14:textId="756ADDD5" w:rsidR="00096A40" w:rsidRDefault="00096A40" w:rsidP="001C31BB">
      <w:pPr>
        <w:pStyle w:val="ac"/>
        <w:ind w:leftChars="0"/>
        <w:jc w:val="center"/>
      </w:pPr>
      <w:r>
        <w:rPr>
          <w:noProof/>
        </w:rPr>
        <w:drawing>
          <wp:inline distT="0" distB="0" distL="0" distR="0" wp14:anchorId="1FCD1FC1" wp14:editId="1B47EDD5">
            <wp:extent cx="4286250" cy="3429000"/>
            <wp:effectExtent l="0" t="0" r="0" b="0"/>
            <wp:docPr id="121872" name="圖片 12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86250" cy="3429000"/>
                    </a:xfrm>
                    <a:prstGeom prst="rect">
                      <a:avLst/>
                    </a:prstGeom>
                  </pic:spPr>
                </pic:pic>
              </a:graphicData>
            </a:graphic>
          </wp:inline>
        </w:drawing>
      </w:r>
    </w:p>
    <w:p w14:paraId="2BB1BEFC" w14:textId="6E56476D" w:rsidR="00096A40" w:rsidRDefault="00FC16CA" w:rsidP="001C31BB">
      <w:pPr>
        <w:pStyle w:val="ac"/>
        <w:numPr>
          <w:ilvl w:val="0"/>
          <w:numId w:val="47"/>
        </w:numPr>
        <w:ind w:leftChars="0"/>
      </w:pPr>
      <w:r>
        <w:rPr>
          <w:rFonts w:hint="eastAsia"/>
        </w:rPr>
        <w:t>Dual-</w:t>
      </w:r>
      <w:r>
        <w:t>Stack: S</w:t>
      </w:r>
      <w:r w:rsidRPr="00FC16CA">
        <w:t>ome routers with dual stack (v6, v4) can “translate” between formats</w:t>
      </w:r>
      <w:r>
        <w:t>.</w:t>
      </w:r>
    </w:p>
    <w:p w14:paraId="77B0AF44" w14:textId="5FD910FC" w:rsidR="00EB0B86" w:rsidRDefault="00FC16CA" w:rsidP="001C31BB">
      <w:pPr>
        <w:ind w:left="480"/>
        <w:jc w:val="center"/>
      </w:pPr>
      <w:r>
        <w:rPr>
          <w:noProof/>
        </w:rPr>
        <w:lastRenderedPageBreak/>
        <w:drawing>
          <wp:inline distT="0" distB="0" distL="0" distR="0" wp14:anchorId="256D7615" wp14:editId="7357BD19">
            <wp:extent cx="4286250" cy="1704975"/>
            <wp:effectExtent l="0" t="0" r="0" b="9525"/>
            <wp:docPr id="121873" name="圖片 12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86250" cy="1704975"/>
                    </a:xfrm>
                    <a:prstGeom prst="rect">
                      <a:avLst/>
                    </a:prstGeom>
                  </pic:spPr>
                </pic:pic>
              </a:graphicData>
            </a:graphic>
          </wp:inline>
        </w:drawing>
      </w:r>
    </w:p>
    <w:p w14:paraId="7ACA38A0" w14:textId="5ED3A164" w:rsidR="00036ED1" w:rsidRDefault="00036ED1" w:rsidP="001C31BB"/>
    <w:tbl>
      <w:tblPr>
        <w:tblStyle w:val="a6"/>
        <w:tblW w:w="0" w:type="auto"/>
        <w:tblLook w:val="04A0" w:firstRow="1" w:lastRow="0" w:firstColumn="1" w:lastColumn="0" w:noHBand="0" w:noVBand="1"/>
      </w:tblPr>
      <w:tblGrid>
        <w:gridCol w:w="8297"/>
      </w:tblGrid>
      <w:tr w:rsidR="00036ED1" w14:paraId="5BA03DF4" w14:textId="77777777" w:rsidTr="00036ED1">
        <w:tc>
          <w:tcPr>
            <w:tcW w:w="8296" w:type="dxa"/>
          </w:tcPr>
          <w:p w14:paraId="2F5F8C0F" w14:textId="00A704B8" w:rsidR="00036ED1" w:rsidRPr="00036ED1" w:rsidRDefault="00BA0CC7" w:rsidP="00FC16CA">
            <w:r w:rsidRPr="00BA0CC7">
              <w:rPr>
                <w:noProof/>
              </w:rPr>
              <w:drawing>
                <wp:inline distT="0" distB="0" distL="0" distR="0" wp14:anchorId="226CA62A" wp14:editId="3D2F7040">
                  <wp:extent cx="5274310" cy="2681605"/>
                  <wp:effectExtent l="0" t="0" r="2540" b="4445"/>
                  <wp:docPr id="121874" name="圖片 12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681605"/>
                          </a:xfrm>
                          <a:prstGeom prst="rect">
                            <a:avLst/>
                          </a:prstGeom>
                        </pic:spPr>
                      </pic:pic>
                    </a:graphicData>
                  </a:graphic>
                </wp:inline>
              </w:drawing>
            </w:r>
          </w:p>
          <w:p w14:paraId="2F7012F2" w14:textId="558C784F" w:rsidR="00036ED1" w:rsidRDefault="00036ED1" w:rsidP="001C31BB">
            <w:r>
              <w:t xml:space="preserve">DS-Lite: </w:t>
            </w:r>
          </w:p>
          <w:p w14:paraId="79939A1D" w14:textId="0594B1DB" w:rsidR="00036ED1" w:rsidRDefault="00036ED1" w:rsidP="00036ED1">
            <w:r>
              <w:tab/>
            </w:r>
            <w:r w:rsidR="0030627A">
              <w:t>H</w:t>
            </w:r>
            <w:r w:rsidR="00BA0CC7">
              <w:t xml:space="preserve">ome user provide IPv4 private IP. </w:t>
            </w:r>
            <w:r w:rsidR="001E4948">
              <w:t>U</w:t>
            </w:r>
            <w:r>
              <w:t xml:space="preserve">sers connect to </w:t>
            </w:r>
            <w:r w:rsidR="00B0279E">
              <w:t>B4</w:t>
            </w:r>
            <w:r w:rsidR="0030627A">
              <w:t xml:space="preserve">, </w:t>
            </w:r>
            <w:r w:rsidR="00BA0CC7">
              <w:t xml:space="preserve">transmitting </w:t>
            </w:r>
            <w:r>
              <w:t>Tunneling packets</w:t>
            </w:r>
            <w:r w:rsidR="00BA0CC7">
              <w:t>, which IPv4 is inside the IPv6 datagram</w:t>
            </w:r>
            <w:r w:rsidR="0030627A">
              <w:t xml:space="preserve"> (or just</w:t>
            </w:r>
            <w:r w:rsidR="0059711E">
              <w:t xml:space="preserve"> transferring</w:t>
            </w:r>
            <w:r w:rsidR="0030627A">
              <w:t xml:space="preserve"> private IPv6 packet without tunneling</w:t>
            </w:r>
            <w:r w:rsidR="0059711E">
              <w:t>. No problem is involved!</w:t>
            </w:r>
            <w:r w:rsidR="0030627A">
              <w:t>)</w:t>
            </w:r>
            <w:r w:rsidR="00BA0CC7">
              <w:t>.</w:t>
            </w:r>
          </w:p>
          <w:p w14:paraId="63C0F402" w14:textId="77777777" w:rsidR="00036ED1" w:rsidRDefault="00BA0CC7">
            <w:r>
              <w:t>Then there is a</w:t>
            </w:r>
            <w:r w:rsidR="00AC4B01">
              <w:t>n</w:t>
            </w:r>
            <w:r>
              <w:t xml:space="preserve"> AFTR inside the ISP that connected between CPE and outer network. AFTR has function of NAT that translating private IPv4 address to public IPv4 address.</w:t>
            </w:r>
          </w:p>
          <w:p w14:paraId="7A16E6C6" w14:textId="1F101594" w:rsidR="0059711E" w:rsidRDefault="0059711E"/>
        </w:tc>
      </w:tr>
    </w:tbl>
    <w:p w14:paraId="77E36765" w14:textId="77777777" w:rsidR="00036ED1" w:rsidRDefault="00036ED1" w:rsidP="001C31BB"/>
    <w:p w14:paraId="208664BE" w14:textId="77777777" w:rsidR="00036ED1" w:rsidRDefault="00036ED1" w:rsidP="001C31BB"/>
    <w:p w14:paraId="7E7EEA50" w14:textId="272DC4B8" w:rsidR="00E90017" w:rsidRDefault="00C2231C" w:rsidP="001C31BB">
      <w:pPr>
        <w:pStyle w:val="3"/>
      </w:pPr>
      <w:bookmarkStart w:id="72" w:name="_Toc50621742"/>
      <w:r>
        <w:rPr>
          <w:rFonts w:hint="eastAsia"/>
        </w:rPr>
        <w:t xml:space="preserve">ICMP </w:t>
      </w:r>
      <w:r>
        <w:t>–</w:t>
      </w:r>
      <w:r>
        <w:rPr>
          <w:rFonts w:hint="eastAsia"/>
        </w:rPr>
        <w:t xml:space="preserve"> Internet Control Message Protocol</w:t>
      </w:r>
      <w:bookmarkEnd w:id="72"/>
    </w:p>
    <w:p w14:paraId="21E085B6" w14:textId="5AD2897C" w:rsidR="00C2231C" w:rsidRDefault="00C2231C" w:rsidP="001C31BB">
      <w:pPr>
        <w:ind w:firstLine="480"/>
      </w:pPr>
      <w:r>
        <w:rPr>
          <w:rFonts w:hint="eastAsia"/>
        </w:rPr>
        <w:t xml:space="preserve">ICMP is </w:t>
      </w:r>
      <w:r>
        <w:t xml:space="preserve">used by hosts and routers to communicate network-level information. Error reporting and echo reply are the familiar usages for all users. </w:t>
      </w:r>
    </w:p>
    <w:p w14:paraId="62158D55" w14:textId="591A2503" w:rsidR="003E6E15" w:rsidRDefault="003E6E15" w:rsidP="001C31BB">
      <w:pPr>
        <w:ind w:firstLine="480"/>
      </w:pPr>
      <w:r>
        <w:t>ICMP carried IP datagram’s message, so it is “above” IP in network-layer. The ICMP message includes type, code and first 8 bytes of IP datagram causing error.</w:t>
      </w:r>
    </w:p>
    <w:p w14:paraId="083FF010" w14:textId="56B14BF8" w:rsidR="002D60D2" w:rsidRPr="007E50A8" w:rsidRDefault="002D60D2" w:rsidP="002D60D2">
      <w:pPr>
        <w:ind w:firstLine="480"/>
      </w:pPr>
      <w:r w:rsidRPr="001C31BB">
        <w:lastRenderedPageBreak/>
        <w:t>ICMPv6 has additional message types about packet sizes and multicast group management functions</w:t>
      </w:r>
      <w:r>
        <w:t xml:space="preserve"> b</w:t>
      </w:r>
      <w:r w:rsidRPr="001C31BB">
        <w:t>ased on</w:t>
      </w:r>
      <w:r w:rsidRPr="007E50A8">
        <w:t xml:space="preserve"> </w:t>
      </w:r>
      <w:r w:rsidRPr="001C31BB">
        <w:t>IPv6</w:t>
      </w:r>
      <w:r w:rsidR="00516650">
        <w:t>.</w:t>
      </w:r>
    </w:p>
    <w:p w14:paraId="06B7ED60" w14:textId="7A63294A" w:rsidR="003E6E15" w:rsidRDefault="00BA6468" w:rsidP="006421D3">
      <w:r>
        <w:rPr>
          <w:noProof/>
        </w:rPr>
        <w:drawing>
          <wp:inline distT="0" distB="0" distL="0" distR="0" wp14:anchorId="4933E7C8" wp14:editId="67ADF9BC">
            <wp:extent cx="5274945" cy="4973955"/>
            <wp:effectExtent l="0" t="0" r="1905" b="0"/>
            <wp:docPr id="176179" name="圖片 176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945" cy="4973955"/>
                    </a:xfrm>
                    <a:prstGeom prst="rect">
                      <a:avLst/>
                    </a:prstGeom>
                  </pic:spPr>
                </pic:pic>
              </a:graphicData>
            </a:graphic>
          </wp:inline>
        </w:drawing>
      </w:r>
    </w:p>
    <w:p w14:paraId="1852899A" w14:textId="77777777" w:rsidR="00BA6468" w:rsidRPr="002D60D2" w:rsidRDefault="00BA6468" w:rsidP="006421D3"/>
    <w:p w14:paraId="1B28D6A7" w14:textId="6F10A544" w:rsidR="001E4948" w:rsidRDefault="001E4948" w:rsidP="001C31BB">
      <w:pPr>
        <w:pStyle w:val="3"/>
      </w:pPr>
      <w:bookmarkStart w:id="73" w:name="_Toc50621743"/>
      <w:r>
        <w:t>Routing Algorithm</w:t>
      </w:r>
      <w:r w:rsidR="00667356">
        <w:t>s</w:t>
      </w:r>
      <w:bookmarkEnd w:id="73"/>
    </w:p>
    <w:p w14:paraId="6D071D77" w14:textId="4B42A00B" w:rsidR="00757980" w:rsidRDefault="00757980" w:rsidP="001C31BB">
      <w:pPr>
        <w:ind w:firstLine="425"/>
        <w:jc w:val="center"/>
      </w:pPr>
      <w:r>
        <w:rPr>
          <w:noProof/>
        </w:rPr>
        <w:drawing>
          <wp:inline distT="0" distB="0" distL="0" distR="0" wp14:anchorId="5602B2CA" wp14:editId="4091E5B2">
            <wp:extent cx="2609850" cy="1866900"/>
            <wp:effectExtent l="0" t="0" r="0" b="0"/>
            <wp:docPr id="121875" name="圖片 12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09850" cy="1866900"/>
                    </a:xfrm>
                    <a:prstGeom prst="rect">
                      <a:avLst/>
                    </a:prstGeom>
                  </pic:spPr>
                </pic:pic>
              </a:graphicData>
            </a:graphic>
          </wp:inline>
        </w:drawing>
      </w:r>
    </w:p>
    <w:p w14:paraId="6CA11491" w14:textId="055ADAE7" w:rsidR="00667356" w:rsidRDefault="00667356" w:rsidP="001C31BB">
      <w:pPr>
        <w:ind w:firstLine="425"/>
      </w:pPr>
      <w:r>
        <w:rPr>
          <w:rFonts w:hint="eastAsia"/>
        </w:rPr>
        <w:t xml:space="preserve">Routing algorithms do the interplay </w:t>
      </w:r>
      <w:r>
        <w:t xml:space="preserve">between routing and forwarding. </w:t>
      </w:r>
      <w:r w:rsidR="002F632D">
        <w:t xml:space="preserve">We can </w:t>
      </w:r>
      <w:r w:rsidR="002F632D">
        <w:lastRenderedPageBreak/>
        <w:t xml:space="preserve">resemble the routing architecture as the graph in computer science. Every node in graph can be presented as router. Cost of paths is assigned as there are limit bandwidth and </w:t>
      </w:r>
      <w:r w:rsidR="00757980">
        <w:t>congestion during the transmission.</w:t>
      </w:r>
    </w:p>
    <w:p w14:paraId="098C78E8" w14:textId="1EDF4C20" w:rsidR="00757980" w:rsidRDefault="00757980" w:rsidP="001C31BB">
      <w:pPr>
        <w:ind w:firstLine="425"/>
      </w:pPr>
      <w:r>
        <w:rPr>
          <w:rFonts w:hint="eastAsia"/>
        </w:rPr>
        <w:t>Different classification</w:t>
      </w:r>
      <w:r>
        <w:t>s</w:t>
      </w:r>
      <w:r>
        <w:rPr>
          <w:rFonts w:hint="eastAsia"/>
        </w:rPr>
        <w:t xml:space="preserve"> can be informed </w:t>
      </w:r>
      <w:r>
        <w:t>depending on change, view, or management. It can be global or local, based on the knowledge of network; it can be centralized or decentralized, whether there is a node maintaining the whole network; it can be static or dynamic, by the frequency of the route exchange.</w:t>
      </w:r>
    </w:p>
    <w:p w14:paraId="5D40ED5F" w14:textId="0AB1217A" w:rsidR="00757980" w:rsidRDefault="00272470" w:rsidP="001C31BB">
      <w:pPr>
        <w:pStyle w:val="4"/>
      </w:pPr>
      <w:r>
        <w:t xml:space="preserve">The </w:t>
      </w:r>
      <w:r w:rsidR="00F9173F">
        <w:rPr>
          <w:rFonts w:hint="eastAsia"/>
        </w:rPr>
        <w:t>Link-</w:t>
      </w:r>
      <w:r w:rsidR="004D0667">
        <w:rPr>
          <w:rFonts w:hint="eastAsia"/>
        </w:rPr>
        <w:t xml:space="preserve">State </w:t>
      </w:r>
      <w:r w:rsidR="0051076D">
        <w:t xml:space="preserve">Routing </w:t>
      </w:r>
      <w:r w:rsidR="004D0667">
        <w:rPr>
          <w:rFonts w:hint="eastAsia"/>
        </w:rPr>
        <w:t>Algorithm</w:t>
      </w:r>
    </w:p>
    <w:p w14:paraId="502B7119" w14:textId="218FCA61" w:rsidR="004D0667" w:rsidRDefault="004D0667" w:rsidP="001C31BB">
      <w:pPr>
        <w:ind w:firstLine="425"/>
      </w:pPr>
      <w:r>
        <w:rPr>
          <w:rFonts w:hint="eastAsia"/>
        </w:rPr>
        <w:t xml:space="preserve">A link state algorithm is based on a </w:t>
      </w:r>
      <w:r>
        <w:t>well-</w:t>
      </w:r>
      <w:r>
        <w:rPr>
          <w:rFonts w:hint="eastAsia"/>
        </w:rPr>
        <w:t>known</w:t>
      </w:r>
      <w:r>
        <w:t xml:space="preserve"> graph algorithm: Dijkstra’s algorithm. Computing the minimum cost paths from source node to all the other nodes, it is accomplished via “link state broadcast”</w:t>
      </w:r>
      <w:r w:rsidR="0038382F">
        <w:t xml:space="preserve"> for all the nodes in network.</w:t>
      </w:r>
    </w:p>
    <w:p w14:paraId="2453BEB6" w14:textId="18E85080" w:rsidR="0038382F" w:rsidRDefault="0038382F">
      <w:r>
        <w:rPr>
          <w:rFonts w:hint="eastAsia"/>
          <w:noProof/>
        </w:rPr>
        <w:drawing>
          <wp:inline distT="0" distB="0" distL="0" distR="0" wp14:anchorId="2365010A" wp14:editId="03A84AB6">
            <wp:extent cx="5274310" cy="2775585"/>
            <wp:effectExtent l="0" t="0" r="2540" b="0"/>
            <wp:docPr id="121958" name="圖片 12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8" name="圖片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2775585"/>
                    </a:xfrm>
                    <a:prstGeom prst="rect">
                      <a:avLst/>
                    </a:prstGeom>
                  </pic:spPr>
                </pic:pic>
              </a:graphicData>
            </a:graphic>
          </wp:inline>
        </w:drawing>
      </w:r>
    </w:p>
    <w:p w14:paraId="6A46ED6C" w14:textId="2AF73223" w:rsidR="0038382F" w:rsidRDefault="00D33815">
      <w:r>
        <w:tab/>
        <w:t xml:space="preserve">After Dijkstra’s algorithm, </w:t>
      </w:r>
      <w:r w:rsidR="00BC05A1">
        <w:t>a short-path tree can be found. It will be the reference of the forwarding table. The complexity of the algorithm with the efficient implementation will be O(nlogn) (Affected by comparison algorithm: merge sort, quick sort or heap sort).</w:t>
      </w:r>
    </w:p>
    <w:p w14:paraId="0988254C" w14:textId="679A8F90" w:rsidR="00BC05A1" w:rsidRPr="00BC05A1" w:rsidRDefault="0051076D">
      <w:r>
        <w:tab/>
        <w:t>However, there is possible that oscillation may happen as the link costs are dynamic in the network, resulting resources wasted.</w:t>
      </w:r>
    </w:p>
    <w:p w14:paraId="470B8F81" w14:textId="77777777" w:rsidR="00BC05A1" w:rsidRPr="0051076D" w:rsidRDefault="00BC05A1"/>
    <w:p w14:paraId="69FF2B53" w14:textId="7EE4758C" w:rsidR="0051076D" w:rsidRDefault="0051076D" w:rsidP="001C31BB">
      <w:pPr>
        <w:pStyle w:val="4"/>
      </w:pPr>
      <w:r>
        <w:t>The Distance Vector Routing Algorithm</w:t>
      </w:r>
    </w:p>
    <w:p w14:paraId="57E4FE5E" w14:textId="0B28407A" w:rsidR="0051076D" w:rsidRDefault="005140D1" w:rsidP="001C31BB">
      <w:pPr>
        <w:ind w:firstLine="425"/>
      </w:pPr>
      <w:r>
        <w:t>Bellman-Ford Equation is one type of dynamic programming</w:t>
      </w:r>
      <w:r w:rsidRPr="005140D1">
        <w:t>.</w:t>
      </w:r>
      <w:r>
        <w:t xml:space="preserve"> It can compute all the least costs from a single source node. The resulting table will be used for </w:t>
      </w:r>
      <w:r>
        <w:lastRenderedPageBreak/>
        <w:t>forwarding table.</w:t>
      </w:r>
    </w:p>
    <w:p w14:paraId="223E2EB0" w14:textId="28C8788B" w:rsidR="005140D1" w:rsidRDefault="00674206" w:rsidP="001C31BB">
      <w:pPr>
        <w:jc w:val="center"/>
      </w:pPr>
      <w:r>
        <w:rPr>
          <w:noProof/>
        </w:rPr>
        <w:drawing>
          <wp:inline distT="0" distB="0" distL="0" distR="0" wp14:anchorId="2DC525BE" wp14:editId="2A93EAE0">
            <wp:extent cx="4423144" cy="3297388"/>
            <wp:effectExtent l="0" t="0" r="0" b="0"/>
            <wp:docPr id="121960" name="圖片 121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0" name="圖片2.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430604" cy="3302950"/>
                    </a:xfrm>
                    <a:prstGeom prst="rect">
                      <a:avLst/>
                    </a:prstGeom>
                  </pic:spPr>
                </pic:pic>
              </a:graphicData>
            </a:graphic>
          </wp:inline>
        </w:drawing>
      </w:r>
    </w:p>
    <w:p w14:paraId="201D4592" w14:textId="77777777" w:rsidR="005829F8" w:rsidRDefault="005140D1" w:rsidP="001C31BB">
      <w:pPr>
        <w:ind w:firstLine="425"/>
      </w:pPr>
      <w:r>
        <w:t xml:space="preserve">Bellman-Ford algorithm is iterative and asynchronous. </w:t>
      </w:r>
      <w:r w:rsidR="00316616">
        <w:t>Every time the local link cost changes</w:t>
      </w:r>
      <w:r>
        <w:t xml:space="preserve">, node has to notify the neighbor node for </w:t>
      </w:r>
      <w:r w:rsidR="0024278C">
        <w:t>another cost update.</w:t>
      </w:r>
      <w:r w:rsidR="00316616">
        <w:t xml:space="preserve"> An observation is that cost decreasing path may be recalculated rapidly as cost increasing path may be recalculated slowly. Node would not know about other node’s shortest path is conflicted with the new cost. This dilemma is can be solved by  poisoned reverse,</w:t>
      </w:r>
      <w:r w:rsidR="005829F8">
        <w:t xml:space="preserve"> but it has its own disadvantage</w:t>
      </w:r>
      <w:r w:rsidR="00316616">
        <w:t>.</w:t>
      </w:r>
    </w:p>
    <w:p w14:paraId="40C49ABA" w14:textId="7EB3A455" w:rsidR="005140D1" w:rsidRDefault="005829F8" w:rsidP="001C31BB">
      <w:pPr>
        <w:ind w:firstLine="425"/>
      </w:pPr>
      <w:r>
        <w:t>The main point for distance vector routing algorithm is “good news converge rapidly, as bad news converge slowly”.</w:t>
      </w:r>
    </w:p>
    <w:p w14:paraId="027EC07F" w14:textId="77777777" w:rsidR="00AB0513" w:rsidRDefault="00AB0513" w:rsidP="006421D3"/>
    <w:tbl>
      <w:tblPr>
        <w:tblStyle w:val="a6"/>
        <w:tblW w:w="0" w:type="auto"/>
        <w:tblLook w:val="04A0" w:firstRow="1" w:lastRow="0" w:firstColumn="1" w:lastColumn="0" w:noHBand="0" w:noVBand="1"/>
      </w:tblPr>
      <w:tblGrid>
        <w:gridCol w:w="1555"/>
        <w:gridCol w:w="3260"/>
        <w:gridCol w:w="3481"/>
      </w:tblGrid>
      <w:tr w:rsidR="00AB0513" w14:paraId="5CE46BD4" w14:textId="77777777" w:rsidTr="001C31BB">
        <w:tc>
          <w:tcPr>
            <w:tcW w:w="1555" w:type="dxa"/>
            <w:tcBorders>
              <w:bottom w:val="double" w:sz="4" w:space="0" w:color="auto"/>
            </w:tcBorders>
            <w:shd w:val="clear" w:color="auto" w:fill="F2F2F2" w:themeFill="background1" w:themeFillShade="F2"/>
          </w:tcPr>
          <w:p w14:paraId="6D385402" w14:textId="77777777" w:rsidR="00AB0513" w:rsidRDefault="00AB0513" w:rsidP="00AB0513">
            <w:r>
              <w:rPr>
                <w:rFonts w:hint="eastAsia"/>
              </w:rPr>
              <w:t>ISSUE</w:t>
            </w:r>
          </w:p>
        </w:tc>
        <w:tc>
          <w:tcPr>
            <w:tcW w:w="3260" w:type="dxa"/>
            <w:tcBorders>
              <w:bottom w:val="double" w:sz="4" w:space="0" w:color="auto"/>
            </w:tcBorders>
          </w:tcPr>
          <w:p w14:paraId="24FBB548" w14:textId="60882BDB" w:rsidR="00AB0513" w:rsidRDefault="00AB0513" w:rsidP="00AB0513">
            <w:r>
              <w:rPr>
                <w:rFonts w:hint="eastAsia"/>
              </w:rPr>
              <w:t>LS algorithm</w:t>
            </w:r>
          </w:p>
        </w:tc>
        <w:tc>
          <w:tcPr>
            <w:tcW w:w="3481" w:type="dxa"/>
            <w:tcBorders>
              <w:bottom w:val="double" w:sz="4" w:space="0" w:color="auto"/>
            </w:tcBorders>
          </w:tcPr>
          <w:p w14:paraId="67665C00" w14:textId="62725530" w:rsidR="00AB0513" w:rsidRDefault="00AB0513" w:rsidP="00AB0513">
            <w:r>
              <w:rPr>
                <w:rFonts w:hint="eastAsia"/>
              </w:rPr>
              <w:t>DV algorithm</w:t>
            </w:r>
          </w:p>
        </w:tc>
      </w:tr>
      <w:tr w:rsidR="00AB0513" w14:paraId="3DB55C4F" w14:textId="77777777" w:rsidTr="001C31BB">
        <w:tc>
          <w:tcPr>
            <w:tcW w:w="1555" w:type="dxa"/>
            <w:tcBorders>
              <w:top w:val="double" w:sz="4" w:space="0" w:color="auto"/>
            </w:tcBorders>
            <w:shd w:val="clear" w:color="auto" w:fill="F2F2F2" w:themeFill="background1" w:themeFillShade="F2"/>
          </w:tcPr>
          <w:p w14:paraId="42097936" w14:textId="17FF4A03" w:rsidR="00AB0513" w:rsidRDefault="00AB0513" w:rsidP="00AB0513">
            <w:r>
              <w:t>Message Complexity</w:t>
            </w:r>
          </w:p>
        </w:tc>
        <w:tc>
          <w:tcPr>
            <w:tcW w:w="3260" w:type="dxa"/>
            <w:tcBorders>
              <w:top w:val="double" w:sz="4" w:space="0" w:color="auto"/>
            </w:tcBorders>
          </w:tcPr>
          <w:p w14:paraId="007BD441" w14:textId="0B8CC5B3" w:rsidR="00AB0513" w:rsidRDefault="00AB0513" w:rsidP="00AB0513">
            <w:r>
              <w:t>need to go through all nodes and all links</w:t>
            </w:r>
          </w:p>
        </w:tc>
        <w:tc>
          <w:tcPr>
            <w:tcW w:w="3481" w:type="dxa"/>
            <w:tcBorders>
              <w:top w:val="double" w:sz="4" w:space="0" w:color="auto"/>
            </w:tcBorders>
          </w:tcPr>
          <w:p w14:paraId="298A679B" w14:textId="61C1F03B" w:rsidR="00AB0513" w:rsidRDefault="00AB0513" w:rsidP="00AB0513">
            <w:r>
              <w:t>N</w:t>
            </w:r>
            <w:r>
              <w:rPr>
                <w:rFonts w:hint="eastAsia"/>
              </w:rPr>
              <w:t>eighbors</w:t>
            </w:r>
            <w:r>
              <w:t xml:space="preserve"> only</w:t>
            </w:r>
          </w:p>
        </w:tc>
      </w:tr>
      <w:tr w:rsidR="00AB0513" w14:paraId="76A78035" w14:textId="77777777" w:rsidTr="001C31BB">
        <w:tc>
          <w:tcPr>
            <w:tcW w:w="1555" w:type="dxa"/>
            <w:shd w:val="clear" w:color="auto" w:fill="F2F2F2" w:themeFill="background1" w:themeFillShade="F2"/>
          </w:tcPr>
          <w:p w14:paraId="71A30E1D" w14:textId="698C5540" w:rsidR="00AB0513" w:rsidRDefault="00AB0513" w:rsidP="00AB0513">
            <w:r>
              <w:rPr>
                <w:rFonts w:hint="eastAsia"/>
              </w:rPr>
              <w:t>Speed Converge</w:t>
            </w:r>
            <w:r>
              <w:t>nce</w:t>
            </w:r>
          </w:p>
        </w:tc>
        <w:tc>
          <w:tcPr>
            <w:tcW w:w="3260" w:type="dxa"/>
          </w:tcPr>
          <w:p w14:paraId="176154BD" w14:textId="2C9C8A9C" w:rsidR="00AB0513" w:rsidRDefault="00AB0513" w:rsidP="00AB0513">
            <w:r>
              <w:t>O(n</w:t>
            </w:r>
            <w:r w:rsidRPr="0009684D">
              <w:rPr>
                <w:vertAlign w:val="superscript"/>
              </w:rPr>
              <w:t>2</w:t>
            </w:r>
            <w:r>
              <w:t>)</w:t>
            </w:r>
          </w:p>
        </w:tc>
        <w:tc>
          <w:tcPr>
            <w:tcW w:w="3481" w:type="dxa"/>
          </w:tcPr>
          <w:p w14:paraId="0BFCA736" w14:textId="61E4767B" w:rsidR="00AB0513" w:rsidRDefault="00AB0513" w:rsidP="00AB0513">
            <w:r>
              <w:t>I</w:t>
            </w:r>
            <w:r>
              <w:rPr>
                <w:rFonts w:hint="eastAsia"/>
              </w:rPr>
              <w:t xml:space="preserve">t </w:t>
            </w:r>
            <w:r>
              <w:t>depends</w:t>
            </w:r>
          </w:p>
        </w:tc>
      </w:tr>
      <w:tr w:rsidR="00AB0513" w14:paraId="5BA75CFF" w14:textId="77777777" w:rsidTr="001C31BB">
        <w:tc>
          <w:tcPr>
            <w:tcW w:w="1555" w:type="dxa"/>
            <w:shd w:val="clear" w:color="auto" w:fill="F2F2F2" w:themeFill="background1" w:themeFillShade="F2"/>
          </w:tcPr>
          <w:p w14:paraId="12EE56EF" w14:textId="302E7D04" w:rsidR="00AB0513" w:rsidRDefault="00AB0513" w:rsidP="00AB0513">
            <w:r>
              <w:rPr>
                <w:rFonts w:hint="eastAsia"/>
              </w:rPr>
              <w:t xml:space="preserve">A node </w:t>
            </w:r>
            <w:r>
              <w:t>malfunction</w:t>
            </w:r>
          </w:p>
        </w:tc>
        <w:tc>
          <w:tcPr>
            <w:tcW w:w="3260" w:type="dxa"/>
          </w:tcPr>
          <w:p w14:paraId="5C89D508" w14:textId="364F5016" w:rsidR="00AB0513" w:rsidRDefault="00AB0513" w:rsidP="00AB0513">
            <w:r>
              <w:t xml:space="preserve">Advertise incorrect link cost. Each node computes its own wrong table </w:t>
            </w:r>
          </w:p>
        </w:tc>
        <w:tc>
          <w:tcPr>
            <w:tcW w:w="3481" w:type="dxa"/>
          </w:tcPr>
          <w:p w14:paraId="2EBE7550" w14:textId="4B292F23" w:rsidR="00AB0513" w:rsidRDefault="00AB0513" w:rsidP="00AB0513">
            <w:r>
              <w:t>Advertise incorrect path cost. Node’s wrong table may affect the others</w:t>
            </w:r>
          </w:p>
        </w:tc>
      </w:tr>
    </w:tbl>
    <w:p w14:paraId="1A273566" w14:textId="77777777" w:rsidR="00AB0513" w:rsidRDefault="00AB0513"/>
    <w:p w14:paraId="7885EE39" w14:textId="50FC6D95" w:rsidR="00AB0513" w:rsidRDefault="00B26FB3" w:rsidP="001C31BB">
      <w:pPr>
        <w:pStyle w:val="4"/>
      </w:pPr>
      <w:r>
        <w:rPr>
          <w:rFonts w:hint="eastAsia"/>
        </w:rPr>
        <w:t>Hierarchi</w:t>
      </w:r>
      <w:r>
        <w:t>cal Routing</w:t>
      </w:r>
    </w:p>
    <w:p w14:paraId="20E2B715" w14:textId="77777777" w:rsidR="00B51A12" w:rsidRDefault="00B26FB3" w:rsidP="001C31BB">
      <w:pPr>
        <w:ind w:firstLine="480"/>
      </w:pPr>
      <w:r>
        <w:t xml:space="preserve">The scale is too big for network to calculate the efficient path. Storage of </w:t>
      </w:r>
      <w:r>
        <w:lastRenderedPageBreak/>
        <w:t>destinations and exchange of routing data may paralyze the internet. Our routing study will prefer with the idealization of network: all routers are identical and network is flat. We divide the Internet into many inter-networks. Each administrator may want to control routing for its own network.</w:t>
      </w:r>
      <w:r w:rsidR="00B51A12" w:rsidRPr="00B51A12">
        <w:t xml:space="preserve"> </w:t>
      </w:r>
    </w:p>
    <w:p w14:paraId="05605D8B" w14:textId="39335B24" w:rsidR="00B26FB3" w:rsidRDefault="00B51A12" w:rsidP="001C31BB">
      <w:pPr>
        <w:ind w:firstLine="480"/>
        <w:rPr>
          <w:b/>
        </w:rPr>
      </w:pPr>
      <w:r>
        <w:t>The divided and organized</w:t>
      </w:r>
      <w:r w:rsidRPr="00B51A12">
        <w:t xml:space="preserve"> routers </w:t>
      </w:r>
      <w:r>
        <w:t xml:space="preserve">are called as </w:t>
      </w:r>
      <w:r w:rsidRPr="001C31BB">
        <w:rPr>
          <w:b/>
        </w:rPr>
        <w:t>autonomous systems (ASs)</w:t>
      </w:r>
      <w:r>
        <w:rPr>
          <w:b/>
        </w:rPr>
        <w:t>.</w:t>
      </w:r>
      <w:r>
        <w:rPr>
          <w:rFonts w:hint="eastAsia"/>
        </w:rPr>
        <w:t xml:space="preserve"> </w:t>
      </w:r>
      <w:r>
        <w:t xml:space="preserve">Routers in the same AS run same routing protocol, as “intra-AS” routing protocol. Routers not in the same AS may run different routing protocol. The router connected different AS router is called </w:t>
      </w:r>
      <w:r>
        <w:rPr>
          <w:b/>
        </w:rPr>
        <w:t>g</w:t>
      </w:r>
      <w:r w:rsidRPr="001C31BB">
        <w:rPr>
          <w:b/>
        </w:rPr>
        <w:t>ateway Router</w:t>
      </w:r>
      <w:r>
        <w:rPr>
          <w:b/>
        </w:rPr>
        <w:t>.</w:t>
      </w:r>
    </w:p>
    <w:p w14:paraId="4BE176F3" w14:textId="14F9055E" w:rsidR="00B51A12" w:rsidRDefault="00B51A12" w:rsidP="001C31BB">
      <w:pPr>
        <w:ind w:firstLine="480"/>
      </w:pPr>
      <w:r w:rsidRPr="001C31BB">
        <w:t xml:space="preserve">It is possible that multiple gateway routers exist in the same subnet. Inter-AS routing must check for which destinations are reachable through </w:t>
      </w:r>
      <w:r w:rsidR="00E62C29">
        <w:t xml:space="preserve">the correct </w:t>
      </w:r>
      <w:r w:rsidRPr="001C31BB">
        <w:t>gateway router.</w:t>
      </w:r>
      <w:r w:rsidR="00CA255B">
        <w:t xml:space="preserve"> One approach for this purpose is </w:t>
      </w:r>
      <w:r w:rsidR="00CA255B" w:rsidRPr="00C86A21">
        <w:rPr>
          <w:b/>
        </w:rPr>
        <w:t>hot potato routing</w:t>
      </w:r>
      <w:r w:rsidR="00CA255B">
        <w:t>, sending packet towards closest of two routers.</w:t>
      </w:r>
    </w:p>
    <w:p w14:paraId="43E510DD" w14:textId="77777777" w:rsidR="00CA255B" w:rsidRDefault="00CA255B" w:rsidP="001C31BB">
      <w:pPr>
        <w:ind w:firstLine="480"/>
      </w:pPr>
    </w:p>
    <w:p w14:paraId="6C758896" w14:textId="5BFC3186" w:rsidR="00CA255B" w:rsidRPr="00E62C29" w:rsidRDefault="00CA255B" w:rsidP="00C86A21">
      <w:pPr>
        <w:pStyle w:val="3"/>
      </w:pPr>
      <w:bookmarkStart w:id="74" w:name="_Toc50621744"/>
      <w:r>
        <w:rPr>
          <w:rFonts w:hint="eastAsia"/>
        </w:rPr>
        <w:t>R</w:t>
      </w:r>
      <w:r>
        <w:t>outing in the Internet</w:t>
      </w:r>
      <w:bookmarkEnd w:id="74"/>
    </w:p>
    <w:p w14:paraId="19614A6D" w14:textId="01DFE4BB" w:rsidR="001C31BB" w:rsidRDefault="00CA255B" w:rsidP="00C86A21">
      <w:pPr>
        <w:widowControl/>
        <w:ind w:firstLine="480"/>
      </w:pPr>
      <w:r>
        <w:rPr>
          <w:rFonts w:hint="eastAsia"/>
        </w:rPr>
        <w:t>I</w:t>
      </w:r>
      <w:r>
        <w:t xml:space="preserve">ntra-AS routing is also known as </w:t>
      </w:r>
      <w:r w:rsidRPr="00C86A21">
        <w:rPr>
          <w:b/>
        </w:rPr>
        <w:t>Interior Gateway Protocols (IGP)</w:t>
      </w:r>
      <w:r>
        <w:t xml:space="preserve">. Most common Intra-AS routing protocols are: </w:t>
      </w:r>
      <w:r w:rsidRPr="00C86A21">
        <w:rPr>
          <w:b/>
        </w:rPr>
        <w:t>Routing Information Protocol(RIP)</w:t>
      </w:r>
      <w:r w:rsidR="00415648">
        <w:t xml:space="preserve"> and</w:t>
      </w:r>
      <w:r>
        <w:t xml:space="preserve"> </w:t>
      </w:r>
      <w:r w:rsidRPr="00C86A21">
        <w:rPr>
          <w:b/>
        </w:rPr>
        <w:t>Open Shortest Path First</w:t>
      </w:r>
      <w:r w:rsidR="00D10A15" w:rsidRPr="00C86A21">
        <w:rPr>
          <w:b/>
        </w:rPr>
        <w:t xml:space="preserve"> </w:t>
      </w:r>
      <w:r w:rsidRPr="00C86A21">
        <w:rPr>
          <w:b/>
        </w:rPr>
        <w:t>(OSPF)</w:t>
      </w:r>
      <w:r>
        <w:t>.</w:t>
      </w:r>
    </w:p>
    <w:p w14:paraId="7A0CE552" w14:textId="6E2FB522" w:rsidR="00CA255B" w:rsidRDefault="00CA255B" w:rsidP="00C86A21">
      <w:pPr>
        <w:pStyle w:val="4"/>
      </w:pPr>
      <w:r>
        <w:t>RIP</w:t>
      </w:r>
    </w:p>
    <w:p w14:paraId="6E6ECCE2" w14:textId="4C5E7D0F" w:rsidR="00CA255B" w:rsidRDefault="00CA255B" w:rsidP="00C86A21">
      <w:pPr>
        <w:ind w:firstLine="480"/>
      </w:pPr>
      <w:r>
        <w:rPr>
          <w:rFonts w:hint="eastAsia"/>
        </w:rPr>
        <w:t>R</w:t>
      </w:r>
      <w:r>
        <w:t>IP uses distance vector algorithm which we introduced at last chapter. Additional step for RIP is that every path cost equals to 1, that is, the distance metric is equal to the number of hops</w:t>
      </w:r>
      <w:r w:rsidR="00632357">
        <w:t xml:space="preserve"> between two routers. The maximum number of hops is 15 to prevent ping-pong loop.</w:t>
      </w:r>
    </w:p>
    <w:p w14:paraId="602771F2" w14:textId="63E0E3E5" w:rsidR="00632357" w:rsidRDefault="00632357" w:rsidP="00C86A21">
      <w:r>
        <w:tab/>
        <w:t>Distance vectors exchange among neighbors every 30 second via Response Message, which is also called as advertisement. Each advertisement includes at most 25 destination subnets within AS.</w:t>
      </w:r>
    </w:p>
    <w:p w14:paraId="3DBC157B" w14:textId="3371D51E" w:rsidR="00632357" w:rsidRDefault="00632357" w:rsidP="00C86A21">
      <w:pPr>
        <w:jc w:val="center"/>
      </w:pPr>
      <w:r>
        <w:rPr>
          <w:noProof/>
        </w:rPr>
        <w:drawing>
          <wp:inline distT="0" distB="0" distL="0" distR="0" wp14:anchorId="5A183F90" wp14:editId="6F4B4ADB">
            <wp:extent cx="4219575" cy="1247775"/>
            <wp:effectExtent l="0" t="0" r="9525" b="9525"/>
            <wp:docPr id="121880" name="圖片 12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19575" cy="1247775"/>
                    </a:xfrm>
                    <a:prstGeom prst="rect">
                      <a:avLst/>
                    </a:prstGeom>
                  </pic:spPr>
                </pic:pic>
              </a:graphicData>
            </a:graphic>
          </wp:inline>
        </w:drawing>
      </w:r>
    </w:p>
    <w:p w14:paraId="0A151246" w14:textId="56497F03" w:rsidR="00632357" w:rsidRDefault="00632357" w:rsidP="00C86A21">
      <w:pPr>
        <w:jc w:val="center"/>
      </w:pPr>
      <w:r>
        <w:rPr>
          <w:noProof/>
        </w:rPr>
        <w:lastRenderedPageBreak/>
        <w:drawing>
          <wp:inline distT="0" distB="0" distL="0" distR="0" wp14:anchorId="5AF69B28" wp14:editId="41AB2C8A">
            <wp:extent cx="4343400" cy="1266825"/>
            <wp:effectExtent l="0" t="0" r="0" b="9525"/>
            <wp:docPr id="121881" name="圖片 12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43400" cy="1266825"/>
                    </a:xfrm>
                    <a:prstGeom prst="rect">
                      <a:avLst/>
                    </a:prstGeom>
                  </pic:spPr>
                </pic:pic>
              </a:graphicData>
            </a:graphic>
          </wp:inline>
        </w:drawing>
      </w:r>
      <w:r>
        <w:rPr>
          <w:rFonts w:hint="eastAsia"/>
        </w:rPr>
        <w:t>D</w:t>
      </w:r>
      <w:r>
        <w:t xml:space="preserve"> </w:t>
      </w:r>
    </w:p>
    <w:p w14:paraId="4A315B45" w14:textId="77777777" w:rsidR="00632357" w:rsidRPr="00CA255B" w:rsidRDefault="00632357" w:rsidP="00C86A21">
      <w:pPr>
        <w:jc w:val="center"/>
      </w:pPr>
    </w:p>
    <w:p w14:paraId="403B0695" w14:textId="7C295D4C" w:rsidR="00CA255B" w:rsidRDefault="00632357">
      <w:pPr>
        <w:widowControl/>
      </w:pPr>
      <w:r>
        <w:tab/>
        <w:t>If no advertisement is heard after 180 seconds, it declares the neighbor or link is dead. Routes without the dead router will be recalculated and advertised to entire net again.</w:t>
      </w:r>
    </w:p>
    <w:p w14:paraId="57AA2680" w14:textId="08AFA014" w:rsidR="00632357" w:rsidRDefault="00632357">
      <w:pPr>
        <w:widowControl/>
      </w:pPr>
      <w:r>
        <w:tab/>
        <w:t>RIP routing tables are managed by application-level process called route-d (daemon).</w:t>
      </w:r>
      <w:r w:rsidR="00F80BA3">
        <w:t xml:space="preserve"> The transferring segment for it is UDP.</w:t>
      </w:r>
    </w:p>
    <w:p w14:paraId="2F9C16B6" w14:textId="77777777" w:rsidR="00632357" w:rsidRDefault="00632357">
      <w:pPr>
        <w:widowControl/>
      </w:pPr>
    </w:p>
    <w:p w14:paraId="6F006CE4" w14:textId="48D6A974" w:rsidR="00F80BA3" w:rsidRDefault="00F80BA3" w:rsidP="00C86A21">
      <w:pPr>
        <w:pStyle w:val="4"/>
      </w:pPr>
      <w:r>
        <w:t>OSPF</w:t>
      </w:r>
    </w:p>
    <w:p w14:paraId="0D75EE7E" w14:textId="6DDC3B08" w:rsidR="00F80BA3" w:rsidRDefault="00F80BA3" w:rsidP="00C86A21">
      <w:pPr>
        <w:ind w:firstLine="480"/>
      </w:pPr>
      <w:r>
        <w:rPr>
          <w:rFonts w:hint="eastAsia"/>
        </w:rPr>
        <w:t>O</w:t>
      </w:r>
      <w:r>
        <w:t>pen Shortest Path First, as its name, is publicly available for everyone. It use the Link-State algorithm. OSPF link cost is calculated by the congestion of network. It also advertises link cost to neighbor routers. The OSPF messages is carried by IP datagram, spreading to entire AS via flooding.</w:t>
      </w:r>
    </w:p>
    <w:p w14:paraId="5D889229" w14:textId="4F2F5F65" w:rsidR="00F80BA3" w:rsidRDefault="00F80BA3" w:rsidP="00C86A21">
      <w:pPr>
        <w:ind w:firstLine="480"/>
      </w:pPr>
      <w:r>
        <w:t>Multiple advanced features about OSPF include:</w:t>
      </w:r>
    </w:p>
    <w:p w14:paraId="154C4A38" w14:textId="7C125A83" w:rsidR="00F80BA3" w:rsidRDefault="00F80BA3" w:rsidP="00C86A21">
      <w:pPr>
        <w:pStyle w:val="ac"/>
        <w:numPr>
          <w:ilvl w:val="0"/>
          <w:numId w:val="47"/>
        </w:numPr>
        <w:ind w:leftChars="0"/>
      </w:pPr>
      <w:r>
        <w:t>All OSPF messages authenticated.</w:t>
      </w:r>
    </w:p>
    <w:p w14:paraId="5ED4BB8D" w14:textId="67FEEB71" w:rsidR="00F80BA3" w:rsidRDefault="00F80BA3" w:rsidP="00C86A21">
      <w:pPr>
        <w:pStyle w:val="ac"/>
        <w:numPr>
          <w:ilvl w:val="0"/>
          <w:numId w:val="47"/>
        </w:numPr>
        <w:ind w:leftChars="0"/>
      </w:pPr>
      <w:r>
        <w:t>Multiple same-cost paths allowed.</w:t>
      </w:r>
    </w:p>
    <w:p w14:paraId="08773082" w14:textId="280918AB" w:rsidR="00F80BA3" w:rsidRDefault="00F80BA3" w:rsidP="00C86A21">
      <w:pPr>
        <w:pStyle w:val="ac"/>
        <w:numPr>
          <w:ilvl w:val="0"/>
          <w:numId w:val="47"/>
        </w:numPr>
        <w:ind w:leftChars="0"/>
      </w:pPr>
      <w:r>
        <w:rPr>
          <w:rFonts w:hint="eastAsia"/>
        </w:rPr>
        <w:t>M</w:t>
      </w:r>
      <w:r>
        <w:t>ultiple cost metrics for different types of service.</w:t>
      </w:r>
    </w:p>
    <w:p w14:paraId="079852B1" w14:textId="19F6E35D" w:rsidR="003D24F0" w:rsidRDefault="008A0FDC" w:rsidP="00C86A21">
      <w:pPr>
        <w:pStyle w:val="ac"/>
        <w:numPr>
          <w:ilvl w:val="0"/>
          <w:numId w:val="47"/>
        </w:numPr>
        <w:ind w:leftChars="0"/>
      </w:pPr>
      <w:r w:rsidRPr="008A0FDC">
        <w:t xml:space="preserve">Integrated </w:t>
      </w:r>
      <w:r>
        <w:t>s</w:t>
      </w:r>
      <w:r w:rsidR="003D24F0">
        <w:t xml:space="preserve">upport </w:t>
      </w:r>
      <w:r>
        <w:t xml:space="preserve">for </w:t>
      </w:r>
      <w:r w:rsidR="003D24F0">
        <w:t>unicast and multicast</w:t>
      </w:r>
      <w:r>
        <w:t xml:space="preserve"> routing</w:t>
      </w:r>
      <w:r w:rsidR="003D24F0">
        <w:t>.</w:t>
      </w:r>
    </w:p>
    <w:p w14:paraId="4DAB47FF" w14:textId="38FE7AF6" w:rsidR="003D24F0" w:rsidRDefault="008A0FDC" w:rsidP="00C86A21">
      <w:pPr>
        <w:pStyle w:val="ac"/>
        <w:numPr>
          <w:ilvl w:val="0"/>
          <w:numId w:val="47"/>
        </w:numPr>
        <w:ind w:leftChars="0"/>
      </w:pPr>
      <w:r>
        <w:t>Support for h</w:t>
      </w:r>
      <w:r w:rsidR="003D24F0">
        <w:t>ierarch</w:t>
      </w:r>
      <w:r>
        <w:t>y within a single</w:t>
      </w:r>
      <w:r w:rsidR="003D24F0">
        <w:t xml:space="preserve"> domain.</w:t>
      </w:r>
    </w:p>
    <w:p w14:paraId="3475DF12" w14:textId="2D34DD0A" w:rsidR="00B56B90" w:rsidRDefault="00B56B90" w:rsidP="00C86A21">
      <w:pPr>
        <w:jc w:val="center"/>
      </w:pPr>
      <w:r>
        <w:rPr>
          <w:noProof/>
        </w:rPr>
        <w:drawing>
          <wp:inline distT="0" distB="0" distL="0" distR="0" wp14:anchorId="39A890D2" wp14:editId="48E22C1A">
            <wp:extent cx="3157870" cy="2044763"/>
            <wp:effectExtent l="0" t="0" r="4445" b="0"/>
            <wp:docPr id="121882" name="圖片 12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169841" cy="2052514"/>
                    </a:xfrm>
                    <a:prstGeom prst="rect">
                      <a:avLst/>
                    </a:prstGeom>
                    <a:noFill/>
                  </pic:spPr>
                </pic:pic>
              </a:graphicData>
            </a:graphic>
          </wp:inline>
        </w:drawing>
      </w:r>
    </w:p>
    <w:p w14:paraId="398FE297" w14:textId="77777777" w:rsidR="00FD73A5" w:rsidRDefault="00FD73A5" w:rsidP="00C86A21"/>
    <w:p w14:paraId="7C46CAF9" w14:textId="3F18140F" w:rsidR="007C2D5B" w:rsidRDefault="007C2D5B" w:rsidP="00C86A21">
      <w:pPr>
        <w:pStyle w:val="4"/>
      </w:pPr>
      <w:r>
        <w:rPr>
          <w:rFonts w:hint="eastAsia"/>
        </w:rPr>
        <w:lastRenderedPageBreak/>
        <w:t>B</w:t>
      </w:r>
      <w:r>
        <w:t>GP</w:t>
      </w:r>
    </w:p>
    <w:p w14:paraId="3959FC4A" w14:textId="6677CE83" w:rsidR="007C2D5B" w:rsidRPr="007C2D5B" w:rsidRDefault="007C2D5B" w:rsidP="00C86A21">
      <w:pPr>
        <w:ind w:firstLine="425"/>
      </w:pPr>
      <w:r w:rsidRPr="00C86A21">
        <w:rPr>
          <w:b/>
        </w:rPr>
        <w:t>Border gateway protocol</w:t>
      </w:r>
      <w:r>
        <w:t xml:space="preserve"> is the </w:t>
      </w:r>
      <w:commentRangeStart w:id="75"/>
      <w:r>
        <w:t>de</w:t>
      </w:r>
      <w:r w:rsidR="006C7910">
        <w:t xml:space="preserve"> </w:t>
      </w:r>
      <w:r>
        <w:t>facto standard</w:t>
      </w:r>
      <w:commentRangeEnd w:id="75"/>
      <w:r>
        <w:rPr>
          <w:rStyle w:val="af3"/>
        </w:rPr>
        <w:commentReference w:id="75"/>
      </w:r>
      <w:r>
        <w:t xml:space="preserve">. </w:t>
      </w:r>
      <w:r>
        <w:rPr>
          <w:rFonts w:hint="eastAsia"/>
        </w:rPr>
        <w:t xml:space="preserve">BGP </w:t>
      </w:r>
      <w:r>
        <w:t>obtains and provides AS the reachability information to other AS, and determines a good route to reachable subnets. BGP uses TCP for stable advertising.</w:t>
      </w:r>
    </w:p>
    <w:p w14:paraId="26749FB4" w14:textId="286DA5B5" w:rsidR="00F80BA3" w:rsidRDefault="007C2D5B" w:rsidP="00C86A21">
      <w:r>
        <w:tab/>
      </w:r>
      <w:r w:rsidR="00382475">
        <w:t>BGP message is consisted of prefix and attributes. In BGP jargon, it is called route. Prefix represents a subnet or a collection of subnets. Attributes include AS-PATH and NEXT-HOP; the former prevents looping advertisement</w:t>
      </w:r>
      <w:r w:rsidR="00CD6F3B">
        <w:t xml:space="preserve"> by saving the go-through history</w:t>
      </w:r>
      <w:r w:rsidR="00382475">
        <w:t>, the latter indicates specific internal-AS router to next-hop router. These advertisements are received by gateway router, and gateway router can decide whether to accept or to decline</w:t>
      </w:r>
      <w:r w:rsidR="00CD6F3B">
        <w:t xml:space="preserve"> based on import policy</w:t>
      </w:r>
      <w:r w:rsidR="00382475">
        <w:t>.</w:t>
      </w:r>
    </w:p>
    <w:p w14:paraId="6EF4718C" w14:textId="77777777" w:rsidR="00CD6F3B" w:rsidRPr="00B56B90" w:rsidRDefault="00382475" w:rsidP="00B56B90">
      <w:r>
        <w:tab/>
      </w:r>
    </w:p>
    <w:tbl>
      <w:tblPr>
        <w:tblStyle w:val="a6"/>
        <w:tblW w:w="0" w:type="auto"/>
        <w:tblLook w:val="04A0" w:firstRow="1" w:lastRow="0" w:firstColumn="1" w:lastColumn="0" w:noHBand="0" w:noVBand="1"/>
      </w:tblPr>
      <w:tblGrid>
        <w:gridCol w:w="1555"/>
        <w:gridCol w:w="3260"/>
        <w:gridCol w:w="3481"/>
      </w:tblGrid>
      <w:tr w:rsidR="00CD6F3B" w14:paraId="66675732" w14:textId="77777777" w:rsidTr="00393D16">
        <w:tc>
          <w:tcPr>
            <w:tcW w:w="1555" w:type="dxa"/>
            <w:tcBorders>
              <w:bottom w:val="double" w:sz="4" w:space="0" w:color="auto"/>
            </w:tcBorders>
            <w:shd w:val="clear" w:color="auto" w:fill="F2F2F2" w:themeFill="background1" w:themeFillShade="F2"/>
          </w:tcPr>
          <w:p w14:paraId="32B4EA51" w14:textId="77777777" w:rsidR="00CD6F3B" w:rsidRDefault="00CD6F3B" w:rsidP="00393D16">
            <w:r>
              <w:rPr>
                <w:rFonts w:hint="eastAsia"/>
              </w:rPr>
              <w:t>ISSUE</w:t>
            </w:r>
          </w:p>
        </w:tc>
        <w:tc>
          <w:tcPr>
            <w:tcW w:w="3260" w:type="dxa"/>
            <w:tcBorders>
              <w:bottom w:val="double" w:sz="4" w:space="0" w:color="auto"/>
            </w:tcBorders>
          </w:tcPr>
          <w:p w14:paraId="618DF2FA" w14:textId="77777777" w:rsidR="00CD6F3B" w:rsidRDefault="00CD6F3B" w:rsidP="00393D16">
            <w:r>
              <w:rPr>
                <w:rFonts w:hint="eastAsia"/>
              </w:rPr>
              <w:t>I</w:t>
            </w:r>
            <w:r>
              <w:t>ntra-AS routing</w:t>
            </w:r>
          </w:p>
        </w:tc>
        <w:tc>
          <w:tcPr>
            <w:tcW w:w="3481" w:type="dxa"/>
            <w:tcBorders>
              <w:bottom w:val="double" w:sz="4" w:space="0" w:color="auto"/>
            </w:tcBorders>
          </w:tcPr>
          <w:p w14:paraId="1DAF3A96" w14:textId="77777777" w:rsidR="00CD6F3B" w:rsidRDefault="00CD6F3B" w:rsidP="00393D16">
            <w:r>
              <w:t>Inter-AS routing</w:t>
            </w:r>
          </w:p>
        </w:tc>
      </w:tr>
      <w:tr w:rsidR="00D62D20" w14:paraId="32A43EE6" w14:textId="77777777" w:rsidTr="00C86A21">
        <w:tc>
          <w:tcPr>
            <w:tcW w:w="1555" w:type="dxa"/>
            <w:tcBorders>
              <w:top w:val="single" w:sz="4" w:space="0" w:color="auto"/>
            </w:tcBorders>
            <w:shd w:val="clear" w:color="auto" w:fill="F2F2F2" w:themeFill="background1" w:themeFillShade="F2"/>
          </w:tcPr>
          <w:p w14:paraId="54DCA234" w14:textId="2FB1F4C2" w:rsidR="00D62D20" w:rsidRPr="00D62D20" w:rsidRDefault="00D62D20" w:rsidP="00D62D20">
            <w:r>
              <w:t>Definition</w:t>
            </w:r>
          </w:p>
        </w:tc>
        <w:tc>
          <w:tcPr>
            <w:tcW w:w="3260" w:type="dxa"/>
            <w:tcBorders>
              <w:top w:val="single" w:sz="4" w:space="0" w:color="auto"/>
            </w:tcBorders>
          </w:tcPr>
          <w:p w14:paraId="2F477AB0" w14:textId="5907945C" w:rsidR="00D62D20" w:rsidRDefault="00D62D20" w:rsidP="00D62D20">
            <w:r>
              <w:rPr>
                <w:rFonts w:hint="eastAsia"/>
              </w:rPr>
              <w:t>I</w:t>
            </w:r>
            <w:r>
              <w:t>n same domain</w:t>
            </w:r>
          </w:p>
        </w:tc>
        <w:tc>
          <w:tcPr>
            <w:tcW w:w="3481" w:type="dxa"/>
            <w:tcBorders>
              <w:top w:val="single" w:sz="4" w:space="0" w:color="auto"/>
            </w:tcBorders>
          </w:tcPr>
          <w:p w14:paraId="643A7B97" w14:textId="12D37E1E" w:rsidR="00D62D20" w:rsidRDefault="00D62D20" w:rsidP="00D62D20">
            <w:r>
              <w:t>Between two domains</w:t>
            </w:r>
          </w:p>
        </w:tc>
      </w:tr>
      <w:tr w:rsidR="00D62D20" w14:paraId="07211C8F" w14:textId="77777777" w:rsidTr="00C86A21">
        <w:tc>
          <w:tcPr>
            <w:tcW w:w="1555" w:type="dxa"/>
            <w:tcBorders>
              <w:top w:val="single" w:sz="4" w:space="0" w:color="auto"/>
            </w:tcBorders>
            <w:shd w:val="clear" w:color="auto" w:fill="F2F2F2" w:themeFill="background1" w:themeFillShade="F2"/>
          </w:tcPr>
          <w:p w14:paraId="2588F6AD" w14:textId="2F7111A3" w:rsidR="00D62D20" w:rsidRDefault="00D62D20" w:rsidP="00D62D20">
            <w:r w:rsidRPr="00D62D20">
              <w:t>Policy</w:t>
            </w:r>
          </w:p>
        </w:tc>
        <w:tc>
          <w:tcPr>
            <w:tcW w:w="3260" w:type="dxa"/>
            <w:tcBorders>
              <w:top w:val="single" w:sz="4" w:space="0" w:color="auto"/>
            </w:tcBorders>
          </w:tcPr>
          <w:p w14:paraId="126C18B4" w14:textId="05A4D7C5" w:rsidR="00D62D20" w:rsidRDefault="00D62D20" w:rsidP="00D62D20">
            <w:r>
              <w:rPr>
                <w:rFonts w:hint="eastAsia"/>
              </w:rPr>
              <w:t>N</w:t>
            </w:r>
            <w:r>
              <w:t>o needed</w:t>
            </w:r>
          </w:p>
        </w:tc>
        <w:tc>
          <w:tcPr>
            <w:tcW w:w="3481" w:type="dxa"/>
            <w:tcBorders>
              <w:top w:val="single" w:sz="4" w:space="0" w:color="auto"/>
            </w:tcBorders>
          </w:tcPr>
          <w:p w14:paraId="57FC5A4D" w14:textId="6B71AD85" w:rsidR="00D62D20" w:rsidRDefault="00CE2E79" w:rsidP="00D62D20">
            <w:r>
              <w:t>A</w:t>
            </w:r>
            <w:r w:rsidR="00D62D20" w:rsidRPr="00D62D20">
              <w:t>dmin wants control over how its traffic is routed, and who routes through its net</w:t>
            </w:r>
          </w:p>
        </w:tc>
      </w:tr>
      <w:tr w:rsidR="00CE2E79" w14:paraId="38A984DF" w14:textId="77777777" w:rsidTr="00393D16">
        <w:tc>
          <w:tcPr>
            <w:tcW w:w="1555" w:type="dxa"/>
            <w:shd w:val="clear" w:color="auto" w:fill="F2F2F2" w:themeFill="background1" w:themeFillShade="F2"/>
          </w:tcPr>
          <w:p w14:paraId="1C515299" w14:textId="10E20465" w:rsidR="00CE2E79" w:rsidRDefault="00CE2E79" w:rsidP="00D62D20">
            <w:r>
              <w:t>Scale</w:t>
            </w:r>
          </w:p>
        </w:tc>
        <w:tc>
          <w:tcPr>
            <w:tcW w:w="6741" w:type="dxa"/>
            <w:gridSpan w:val="2"/>
          </w:tcPr>
          <w:p w14:paraId="36215AEA" w14:textId="6D430CD7" w:rsidR="00CE2E79" w:rsidRDefault="00CE2E79" w:rsidP="00D62D20">
            <w:r>
              <w:t>H</w:t>
            </w:r>
            <w:r w:rsidRPr="00CE2E79">
              <w:t>ierarchical routing saves table size, reduced update traffic</w:t>
            </w:r>
          </w:p>
        </w:tc>
      </w:tr>
      <w:tr w:rsidR="00D62D20" w14:paraId="377B74C8" w14:textId="77777777" w:rsidTr="00393D16">
        <w:tc>
          <w:tcPr>
            <w:tcW w:w="1555" w:type="dxa"/>
            <w:shd w:val="clear" w:color="auto" w:fill="F2F2F2" w:themeFill="background1" w:themeFillShade="F2"/>
          </w:tcPr>
          <w:p w14:paraId="5A5B2BE3" w14:textId="488A2B1E" w:rsidR="00D62D20" w:rsidRDefault="00D62D20" w:rsidP="00D62D20">
            <w:r>
              <w:rPr>
                <w:rFonts w:hint="eastAsia"/>
              </w:rPr>
              <w:t>P</w:t>
            </w:r>
            <w:r>
              <w:t>erformance</w:t>
            </w:r>
          </w:p>
        </w:tc>
        <w:tc>
          <w:tcPr>
            <w:tcW w:w="3260" w:type="dxa"/>
          </w:tcPr>
          <w:p w14:paraId="76AF8B3D" w14:textId="5EE0645A" w:rsidR="00D62D20" w:rsidRDefault="00CE2E79" w:rsidP="00D62D20">
            <w:r>
              <w:t>C</w:t>
            </w:r>
            <w:r w:rsidRPr="00CE2E79">
              <w:t>an focus on performance</w:t>
            </w:r>
          </w:p>
        </w:tc>
        <w:tc>
          <w:tcPr>
            <w:tcW w:w="3481" w:type="dxa"/>
          </w:tcPr>
          <w:p w14:paraId="477D92F4" w14:textId="2B022B25" w:rsidR="00D62D20" w:rsidRDefault="00CE2E79" w:rsidP="00D62D20">
            <w:r>
              <w:t>P</w:t>
            </w:r>
            <w:r w:rsidRPr="00CE2E79">
              <w:t>olicy may dominate over performance</w:t>
            </w:r>
          </w:p>
        </w:tc>
      </w:tr>
    </w:tbl>
    <w:p w14:paraId="51FC6875" w14:textId="04634255" w:rsidR="00382475" w:rsidRPr="00CD6F3B" w:rsidRDefault="00382475" w:rsidP="00C86A21"/>
    <w:p w14:paraId="30AF71D7" w14:textId="320787BC" w:rsidR="00F80BA3" w:rsidRPr="00632357" w:rsidRDefault="005A5C24" w:rsidP="00C86A21">
      <w:pPr>
        <w:pStyle w:val="3"/>
      </w:pPr>
      <w:bookmarkStart w:id="76" w:name="_Toc50621745"/>
      <w:r>
        <w:rPr>
          <w:rFonts w:hint="eastAsia"/>
        </w:rPr>
        <w:t>B</w:t>
      </w:r>
      <w:r>
        <w:t>roadcast and Multicast Routing</w:t>
      </w:r>
      <w:bookmarkEnd w:id="76"/>
    </w:p>
    <w:p w14:paraId="548E925D" w14:textId="0B9EBB91" w:rsidR="00623FC0" w:rsidRDefault="00245B57" w:rsidP="00C86A21">
      <w:pPr>
        <w:widowControl/>
        <w:ind w:firstLine="425"/>
      </w:pPr>
      <w:r>
        <w:t>In broadcast routing, the network layer provides a service of delivering a packet sent from a source node to all other nodes in the network; multicast routing enables a single source node to send a copy of a packet to a subset of the other network nodes (specific hosts).</w:t>
      </w:r>
    </w:p>
    <w:p w14:paraId="221C6EF0" w14:textId="46884C59" w:rsidR="00623FC0" w:rsidRDefault="00623FC0" w:rsidP="00C86A21">
      <w:pPr>
        <w:pStyle w:val="4"/>
      </w:pPr>
      <w:r>
        <w:rPr>
          <w:rFonts w:hint="eastAsia"/>
        </w:rPr>
        <w:t>B</w:t>
      </w:r>
      <w:r>
        <w:t>roadcast Routing</w:t>
      </w:r>
    </w:p>
    <w:p w14:paraId="7151793B" w14:textId="77777777" w:rsidR="008936E8" w:rsidRDefault="008936E8" w:rsidP="006421D3"/>
    <w:p w14:paraId="5DA4D254" w14:textId="0EF5A233" w:rsidR="008936E8" w:rsidRPr="006421D3" w:rsidRDefault="008936E8" w:rsidP="00C4558F">
      <w:pPr>
        <w:jc w:val="center"/>
      </w:pPr>
      <w:r>
        <w:rPr>
          <w:noProof/>
        </w:rPr>
        <w:lastRenderedPageBreak/>
        <w:drawing>
          <wp:inline distT="0" distB="0" distL="0" distR="0" wp14:anchorId="005C2BA3" wp14:editId="6B02CD07">
            <wp:extent cx="3238500" cy="1419225"/>
            <wp:effectExtent l="0" t="0" r="0" b="9525"/>
            <wp:docPr id="176182" name="圖片 176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38500" cy="1419225"/>
                    </a:xfrm>
                    <a:prstGeom prst="rect">
                      <a:avLst/>
                    </a:prstGeom>
                  </pic:spPr>
                </pic:pic>
              </a:graphicData>
            </a:graphic>
          </wp:inline>
        </w:drawing>
      </w:r>
    </w:p>
    <w:p w14:paraId="377D22B0" w14:textId="638C8787" w:rsidR="005A5C24" w:rsidRDefault="00245B57">
      <w:pPr>
        <w:widowControl/>
      </w:pPr>
      <w:r>
        <w:tab/>
      </w:r>
      <w:r w:rsidR="00EB5BCA">
        <w:t xml:space="preserve">In broadcast routing, duplication source packet is need for all receiving </w:t>
      </w:r>
      <w:r w:rsidR="00623FC0">
        <w:t xml:space="preserve">nodes. Two kind of duplication happens in different places: </w:t>
      </w:r>
      <w:commentRangeStart w:id="77"/>
      <w:r w:rsidR="00623FC0" w:rsidRPr="00C4558F">
        <w:rPr>
          <w:b/>
        </w:rPr>
        <w:t>in-source</w:t>
      </w:r>
      <w:commentRangeEnd w:id="77"/>
      <w:r w:rsidR="005D4745">
        <w:rPr>
          <w:rStyle w:val="af3"/>
        </w:rPr>
        <w:commentReference w:id="77"/>
      </w:r>
      <w:r w:rsidR="00623FC0">
        <w:t xml:space="preserve"> or</w:t>
      </w:r>
      <w:r w:rsidR="00623FC0" w:rsidRPr="00C4558F">
        <w:rPr>
          <w:b/>
        </w:rPr>
        <w:t xml:space="preserve"> in-network</w:t>
      </w:r>
      <w:r w:rsidR="00623FC0">
        <w:t>. In-source duplication is simple but inefficient. In-network is the one we can stick into it.</w:t>
      </w:r>
    </w:p>
    <w:p w14:paraId="26CD8976" w14:textId="2AD3F91D" w:rsidR="00B379AD" w:rsidRDefault="00623FC0">
      <w:pPr>
        <w:widowControl/>
      </w:pPr>
      <w:r>
        <w:tab/>
        <w:t>Uncontrolled flooding sends copy to all neighbors when node received broadcast packet.</w:t>
      </w:r>
      <w:r w:rsidR="009662EC">
        <w:t xml:space="preserve"> It may cause the broadcast storm and cycle for networks to </w:t>
      </w:r>
      <w:r w:rsidR="009662EC" w:rsidRPr="009662EC">
        <w:t>digest</w:t>
      </w:r>
      <w:r w:rsidR="009662EC">
        <w:t>. Controlled flooding sends copy only when node received an unseen packet.</w:t>
      </w:r>
      <w:r w:rsidR="00B379AD">
        <w:t xml:space="preserve"> It can be assigned by setting broadcast ID or using </w:t>
      </w:r>
      <w:r w:rsidR="00B379AD" w:rsidRPr="00C4558F">
        <w:rPr>
          <w:b/>
        </w:rPr>
        <w:t>reverse path forwarding (RPF)</w:t>
      </w:r>
      <w:r w:rsidR="00B379AD">
        <w:t>.</w:t>
      </w:r>
      <w:r w:rsidR="005D6C93">
        <w:t xml:space="preserve"> </w:t>
      </w:r>
      <w:r w:rsidR="00B379AD">
        <w:t xml:space="preserve">Spanning tree is the </w:t>
      </w:r>
      <w:r w:rsidR="00CC7716">
        <w:t xml:space="preserve">other </w:t>
      </w:r>
      <w:r w:rsidR="00B379AD">
        <w:t>method</w:t>
      </w:r>
      <w:r w:rsidR="00CC7716">
        <w:t xml:space="preserve"> we apply for the broadcast packets</w:t>
      </w:r>
      <w:r w:rsidR="00B379AD">
        <w:t xml:space="preserve">. </w:t>
      </w:r>
    </w:p>
    <w:p w14:paraId="103C00E5" w14:textId="69F43001" w:rsidR="005D6C93" w:rsidRDefault="00393D16" w:rsidP="00C86A21">
      <w:pPr>
        <w:widowControl/>
        <w:jc w:val="center"/>
      </w:pPr>
      <w:r>
        <w:rPr>
          <w:noProof/>
        </w:rPr>
        <w:drawing>
          <wp:inline distT="0" distB="0" distL="0" distR="0" wp14:anchorId="57E27A04" wp14:editId="266FDB9F">
            <wp:extent cx="2486025" cy="2371725"/>
            <wp:effectExtent l="0" t="0" r="9525" b="952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86025" cy="2371725"/>
                    </a:xfrm>
                    <a:prstGeom prst="rect">
                      <a:avLst/>
                    </a:prstGeom>
                  </pic:spPr>
                </pic:pic>
              </a:graphicData>
            </a:graphic>
          </wp:inline>
        </w:drawing>
      </w:r>
    </w:p>
    <w:p w14:paraId="2F7A332C" w14:textId="164D0086" w:rsidR="0014033F" w:rsidRDefault="0014033F">
      <w:pPr>
        <w:widowControl/>
      </w:pPr>
      <w:r>
        <w:tab/>
      </w:r>
      <w:r w:rsidR="00FC060F">
        <w:t>Figure illustrates r</w:t>
      </w:r>
      <w:r>
        <w:t>everse path forwarding</w:t>
      </w:r>
      <w:r w:rsidR="00FC060F">
        <w:t>.</w:t>
      </w:r>
      <w:r>
        <w:t xml:space="preserve"> </w:t>
      </w:r>
      <w:r w:rsidR="00FC060F">
        <w:t>Relying on router’s knowledge of unicast shortest path from it to sender</w:t>
      </w:r>
      <w:r w:rsidR="003317C6">
        <w:t>, if the received datagram on incoming link is on the shortest path back to source, then flood the datagram onto all the outgoing links.</w:t>
      </w:r>
    </w:p>
    <w:p w14:paraId="2C493961" w14:textId="77777777" w:rsidR="00393D16" w:rsidRDefault="00393D16">
      <w:pPr>
        <w:widowControl/>
      </w:pPr>
    </w:p>
    <w:p w14:paraId="341D0E8B" w14:textId="2302578E" w:rsidR="00393D16" w:rsidRPr="00623FC0" w:rsidRDefault="00393D16" w:rsidP="00C86A21">
      <w:pPr>
        <w:pStyle w:val="4"/>
      </w:pPr>
      <w:r>
        <w:t>Multicast Routing</w:t>
      </w:r>
    </w:p>
    <w:p w14:paraId="14E469DE" w14:textId="395AC018" w:rsidR="005A5C24" w:rsidRDefault="00393D16" w:rsidP="00C86A21">
      <w:pPr>
        <w:widowControl/>
        <w:ind w:firstLine="480"/>
      </w:pPr>
      <w:r>
        <w:t xml:space="preserve">A tree represents the connected routers having local multicast group members. </w:t>
      </w:r>
    </w:p>
    <w:p w14:paraId="5B30227E" w14:textId="77777777" w:rsidR="00393D16" w:rsidRDefault="00393D16">
      <w:pPr>
        <w:widowControl/>
      </w:pPr>
      <w:r>
        <w:rPr>
          <w:rFonts w:hint="eastAsia"/>
        </w:rPr>
        <w:t xml:space="preserve">Not all the nodes </w:t>
      </w:r>
      <w:r>
        <w:t xml:space="preserve">and paths are used in a tree. To find a tree for multicast routing, source-based tree and group-shared tree are different approaches for it. </w:t>
      </w:r>
    </w:p>
    <w:p w14:paraId="64E8B25E" w14:textId="0CBDF6BB" w:rsidR="00393D16" w:rsidRDefault="00393D16" w:rsidP="00C86A21">
      <w:pPr>
        <w:widowControl/>
        <w:ind w:firstLine="480"/>
      </w:pPr>
      <w:r w:rsidRPr="00C86A21">
        <w:rPr>
          <w:b/>
        </w:rPr>
        <w:lastRenderedPageBreak/>
        <w:t>Source-based tree</w:t>
      </w:r>
      <w:r>
        <w:t xml:space="preserve"> is that every source node have its own tree. They are </w:t>
      </w:r>
      <w:r w:rsidR="0014033F">
        <w:t>s</w:t>
      </w:r>
      <w:r>
        <w:t>hortest path trees and using reverse path forwarding.</w:t>
      </w:r>
      <w:r w:rsidR="0014033F">
        <w:t xml:space="preserve"> It can be found by using Dijkstra’s algorithm.</w:t>
      </w:r>
      <w:r w:rsidR="00332AE3">
        <w:t xml:space="preserve"> The reverse path forwarding is attached with pruning function to avoid the unnecessary packet transmission.</w:t>
      </w:r>
    </w:p>
    <w:p w14:paraId="31E56B8A" w14:textId="6EAF2352" w:rsidR="00C322BA" w:rsidRDefault="00393D16">
      <w:pPr>
        <w:widowControl/>
      </w:pPr>
      <w:r>
        <w:tab/>
      </w:r>
      <w:r w:rsidRPr="00C86A21">
        <w:rPr>
          <w:b/>
        </w:rPr>
        <w:t>Group-shared tree</w:t>
      </w:r>
      <w:r>
        <w:t xml:space="preserve"> by its meanings</w:t>
      </w:r>
      <w:r w:rsidR="00BA2752">
        <w:rPr>
          <w:rFonts w:hint="eastAsia"/>
        </w:rPr>
        <w:t xml:space="preserve"> </w:t>
      </w:r>
      <w:r w:rsidR="00BA2752">
        <w:t xml:space="preserve">the tree </w:t>
      </w:r>
      <w:r w:rsidR="00DB2FB0">
        <w:t>is shared by the same group. It is a minimal spanning tree and center-based.</w:t>
      </w:r>
      <w:r w:rsidR="0014033F">
        <w:rPr>
          <w:rFonts w:hint="eastAsia"/>
        </w:rPr>
        <w:t xml:space="preserve"> </w:t>
      </w:r>
      <w:r w:rsidR="0014033F">
        <w:t xml:space="preserve">The tree is also called </w:t>
      </w:r>
      <w:r w:rsidR="0014033F" w:rsidRPr="00C86A21">
        <w:rPr>
          <w:b/>
        </w:rPr>
        <w:t>Steiner Tree</w:t>
      </w:r>
      <w:r w:rsidR="0014033F">
        <w:t>, a minimal cost tree connecting all routers with attached group. It is a NP-complete problem so we prefer to get the excellent heuristics.</w:t>
      </w:r>
    </w:p>
    <w:p w14:paraId="2A33798F" w14:textId="0C02D195" w:rsidR="00C322BA" w:rsidRDefault="005D4745" w:rsidP="00C4558F">
      <w:pPr>
        <w:widowControl/>
      </w:pPr>
      <w:r>
        <w:rPr>
          <w:noProof/>
        </w:rPr>
        <w:drawing>
          <wp:inline distT="0" distB="0" distL="0" distR="0" wp14:anchorId="324CF79D" wp14:editId="752D6A99">
            <wp:extent cx="2252312" cy="1377561"/>
            <wp:effectExtent l="0" t="0" r="0" b="0"/>
            <wp:docPr id="176180" name="圖片 176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61231" cy="1383016"/>
                    </a:xfrm>
                    <a:prstGeom prst="rect">
                      <a:avLst/>
                    </a:prstGeom>
                  </pic:spPr>
                </pic:pic>
              </a:graphicData>
            </a:graphic>
          </wp:inline>
        </w:drawing>
      </w:r>
      <w:r w:rsidRPr="005D4745">
        <w:rPr>
          <w:noProof/>
        </w:rPr>
        <w:t xml:space="preserve"> </w:t>
      </w:r>
      <w:r>
        <w:rPr>
          <w:noProof/>
        </w:rPr>
        <w:drawing>
          <wp:inline distT="0" distB="0" distL="0" distR="0" wp14:anchorId="384EAD18" wp14:editId="29C7D1A6">
            <wp:extent cx="2331578" cy="1352784"/>
            <wp:effectExtent l="0" t="0" r="0" b="0"/>
            <wp:docPr id="176181" name="圖片 176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1924"/>
                    <a:stretch/>
                  </pic:blipFill>
                  <pic:spPr bwMode="auto">
                    <a:xfrm>
                      <a:off x="0" y="0"/>
                      <a:ext cx="2380434" cy="1381130"/>
                    </a:xfrm>
                    <a:prstGeom prst="rect">
                      <a:avLst/>
                    </a:prstGeom>
                    <a:ln>
                      <a:noFill/>
                    </a:ln>
                    <a:extLst>
                      <a:ext uri="{53640926-AAD7-44D8-BBD7-CCE9431645EC}">
                        <a14:shadowObscured xmlns:a14="http://schemas.microsoft.com/office/drawing/2010/main"/>
                      </a:ext>
                    </a:extLst>
                  </pic:spPr>
                </pic:pic>
              </a:graphicData>
            </a:graphic>
          </wp:inline>
        </w:drawing>
      </w:r>
    </w:p>
    <w:p w14:paraId="4C02BD7F" w14:textId="77777777" w:rsidR="00393D16" w:rsidRDefault="00393D16">
      <w:pPr>
        <w:widowControl/>
      </w:pPr>
    </w:p>
    <w:p w14:paraId="2FD7B0AE" w14:textId="00A1DC61" w:rsidR="009D3954" w:rsidRDefault="009D3954" w:rsidP="00C4558F">
      <w:pPr>
        <w:pStyle w:val="4"/>
      </w:pPr>
      <w:r>
        <w:t>DVMRP &amp; PIM</w:t>
      </w:r>
    </w:p>
    <w:p w14:paraId="3D88C813" w14:textId="77777777" w:rsidR="009D3954" w:rsidRDefault="009D3954">
      <w:pPr>
        <w:widowControl/>
      </w:pPr>
    </w:p>
    <w:p w14:paraId="38C525D9" w14:textId="77777777" w:rsidR="005B3FF8" w:rsidRDefault="001E4510" w:rsidP="00C86A21">
      <w:pPr>
        <w:ind w:firstLine="425"/>
      </w:pPr>
      <w:r w:rsidRPr="00C86A21">
        <w:rPr>
          <w:b/>
        </w:rPr>
        <w:t>Distance Vector Multicast Routing Protocol</w:t>
      </w:r>
      <w:r>
        <w:t xml:space="preserve"> is defined by [RFC 1075]. Based on s</w:t>
      </w:r>
      <w:r w:rsidRPr="001E4510">
        <w:t>ource-based tree</w:t>
      </w:r>
      <w:r>
        <w:t xml:space="preserve">, nodes start to flood the multicast packets to entire network, then prune the unnecessary </w:t>
      </w:r>
      <w:r w:rsidR="0088705C">
        <w:t>route.</w:t>
      </w:r>
      <w:commentRangeStart w:id="78"/>
      <w:r w:rsidR="0088705C">
        <w:t xml:space="preserve"> The unattached group router must send out the prune messages periodically, or the source data will flow into the unpruned branch.</w:t>
      </w:r>
      <w:r w:rsidR="005B3FF8">
        <w:t xml:space="preserve"> The approach of periodic prune signal is called soft-state.</w:t>
      </w:r>
      <w:r w:rsidR="002A4DEE">
        <w:t xml:space="preserve"> </w:t>
      </w:r>
      <w:commentRangeEnd w:id="78"/>
      <w:r w:rsidR="00B06DAC">
        <w:rPr>
          <w:rStyle w:val="af3"/>
        </w:rPr>
        <w:commentReference w:id="78"/>
      </w:r>
    </w:p>
    <w:p w14:paraId="202CA055" w14:textId="39B297B5" w:rsidR="00393D16" w:rsidRDefault="00C322BA">
      <w:pPr>
        <w:widowControl/>
      </w:pPr>
      <w:r>
        <w:tab/>
      </w:r>
      <w:r w:rsidR="005B3FF8" w:rsidRPr="00C86A21">
        <w:rPr>
          <w:b/>
        </w:rPr>
        <w:t>Protocol Independent Multicast (PIM)</w:t>
      </w:r>
      <w:r w:rsidR="005B3FF8" w:rsidRPr="005B3FF8">
        <w:t xml:space="preserve"> </w:t>
      </w:r>
      <w:r w:rsidR="00847D3E">
        <w:t xml:space="preserve">is not depend on a particular protocol. For instance, DVMRP is based on the RIP. </w:t>
      </w:r>
      <w:r w:rsidR="00847D3E">
        <w:rPr>
          <w:rFonts w:hint="eastAsia"/>
        </w:rPr>
        <w:t>It</w:t>
      </w:r>
      <w:r w:rsidR="00847D3E">
        <w:t xml:space="preserve"> </w:t>
      </w:r>
      <w:r w:rsidR="005B3FF8">
        <w:t>explicitly recognizes two m</w:t>
      </w:r>
      <w:r w:rsidR="00BE4B78">
        <w:t xml:space="preserve">ulticast distribution scenarios: </w:t>
      </w:r>
      <w:r w:rsidR="00506322">
        <w:t xml:space="preserve">sparse or </w:t>
      </w:r>
      <w:r w:rsidR="00BE4B78">
        <w:t xml:space="preserve">dense nodes. </w:t>
      </w:r>
      <w:commentRangeStart w:id="79"/>
      <w:r w:rsidR="00697EB3">
        <w:t xml:space="preserve">The difference between two scenarios is to establish nodes one by one </w:t>
      </w:r>
      <w:r w:rsidR="00C11288">
        <w:t xml:space="preserve">(set RP as a proxy of router) </w:t>
      </w:r>
      <w:r w:rsidR="00697EB3">
        <w:t>or to eliminate nodes one by one</w:t>
      </w:r>
      <w:commentRangeEnd w:id="79"/>
      <w:r w:rsidR="00C11288">
        <w:rPr>
          <w:rStyle w:val="af3"/>
        </w:rPr>
        <w:commentReference w:id="79"/>
      </w:r>
      <w:r w:rsidR="00697EB3">
        <w:t>.</w:t>
      </w:r>
    </w:p>
    <w:p w14:paraId="353E2176" w14:textId="3701CFB9" w:rsidR="00847D3E" w:rsidRPr="001E4510" w:rsidRDefault="00847D3E" w:rsidP="00847D3E">
      <w:pPr>
        <w:ind w:firstLine="425"/>
      </w:pPr>
      <w:r>
        <w:t xml:space="preserve">Both protocols need </w:t>
      </w:r>
      <w:r w:rsidRPr="00C86A21">
        <w:rPr>
          <w:b/>
        </w:rPr>
        <w:t>Internet Group Management Protocol (IGMP)</w:t>
      </w:r>
      <w:r>
        <w:t xml:space="preserve"> to rule new router for joining to the tree.</w:t>
      </w:r>
    </w:p>
    <w:p w14:paraId="1EE8650B" w14:textId="5B8AAD05" w:rsidR="0013791F" w:rsidRDefault="008634A7" w:rsidP="00C4558F">
      <w:pPr>
        <w:pStyle w:val="4"/>
      </w:pPr>
      <w:r>
        <w:tab/>
      </w:r>
      <w:r w:rsidR="0013791F">
        <w:t xml:space="preserve">Internet Group Management Protocol </w:t>
      </w:r>
    </w:p>
    <w:p w14:paraId="2F5BEA19" w14:textId="77777777" w:rsidR="000410F1" w:rsidRDefault="0013791F" w:rsidP="000410F1">
      <w:pPr>
        <w:ind w:firstLine="480"/>
      </w:pPr>
      <w:r>
        <w:t>The IGMP protocol version 3 [RFC 3376] operates between a host and its directly attached router, as shown in Figure 4.48.</w:t>
      </w:r>
      <w:r w:rsidRPr="0013791F">
        <w:rPr>
          <w:noProof/>
        </w:rPr>
        <w:t xml:space="preserve"> </w:t>
      </w:r>
      <w:r w:rsidR="000410F1">
        <w:t xml:space="preserve">IGMP provides the means for a host to inform its attached router that an application running on the host wants to join a </w:t>
      </w:r>
      <w:r w:rsidR="000410F1">
        <w:lastRenderedPageBreak/>
        <w:t xml:space="preserve">specific multicast group. </w:t>
      </w:r>
    </w:p>
    <w:p w14:paraId="2E14302C" w14:textId="2DED37FB" w:rsidR="00F96398" w:rsidRPr="000410F1" w:rsidRDefault="00F96398" w:rsidP="00F96398">
      <w:pPr>
        <w:ind w:firstLine="480"/>
      </w:pPr>
    </w:p>
    <w:p w14:paraId="6D643213" w14:textId="68B8F1B0" w:rsidR="0013791F" w:rsidRDefault="0013791F" w:rsidP="00C4558F">
      <w:pPr>
        <w:ind w:firstLine="480"/>
      </w:pPr>
      <w:r>
        <w:rPr>
          <w:noProof/>
        </w:rPr>
        <w:drawing>
          <wp:inline distT="0" distB="0" distL="0" distR="0" wp14:anchorId="41B79EAC" wp14:editId="3C4F12B0">
            <wp:extent cx="4486275" cy="2667000"/>
            <wp:effectExtent l="0" t="0" r="9525" b="0"/>
            <wp:docPr id="176139" name="圖片 176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86275" cy="2667000"/>
                    </a:xfrm>
                    <a:prstGeom prst="rect">
                      <a:avLst/>
                    </a:prstGeom>
                  </pic:spPr>
                </pic:pic>
              </a:graphicData>
            </a:graphic>
          </wp:inline>
        </w:drawing>
      </w:r>
    </w:p>
    <w:p w14:paraId="29EEAD6C" w14:textId="77777777" w:rsidR="0013791F" w:rsidRDefault="0013791F" w:rsidP="0013791F"/>
    <w:p w14:paraId="5109AC39" w14:textId="3D0893A4" w:rsidR="000410F1" w:rsidRDefault="0013791F" w:rsidP="00C4558F">
      <w:pPr>
        <w:ind w:firstLine="480"/>
      </w:pPr>
      <w:r>
        <w:t>Network-layer multicast consists of two complementary components: IGMP and multicast routing protocols.</w:t>
      </w:r>
      <w:r w:rsidR="008A3E9A">
        <w:t xml:space="preserve"> </w:t>
      </w:r>
      <w:r>
        <w:t xml:space="preserve">IGMP has </w:t>
      </w:r>
      <w:r w:rsidR="003C6C1E">
        <w:t>different</w:t>
      </w:r>
      <w:r>
        <w:t xml:space="preserve"> message types. Like ICMP, IGMP messages are carried within an IP datagram, with an IP protocol number of 2. </w:t>
      </w:r>
    </w:p>
    <w:p w14:paraId="680378D7" w14:textId="0164A4B0" w:rsidR="003C6C1E" w:rsidRDefault="0013791F" w:rsidP="00C4558F">
      <w:pPr>
        <w:ind w:firstLine="480"/>
      </w:pPr>
      <w:r>
        <w:t xml:space="preserve">membership_query message is </w:t>
      </w:r>
      <w:r w:rsidR="00961655">
        <w:t>broadcasted</w:t>
      </w:r>
      <w:r w:rsidR="003C6C1E">
        <w:t xml:space="preserve"> by a router, h</w:t>
      </w:r>
      <w:r>
        <w:t xml:space="preserve">osts </w:t>
      </w:r>
      <w:r w:rsidR="003C6C1E">
        <w:t xml:space="preserve">passively </w:t>
      </w:r>
      <w:r>
        <w:t>respond</w:t>
      </w:r>
      <w:r w:rsidR="003C6C1E">
        <w:t xml:space="preserve"> or actively call</w:t>
      </w:r>
      <w:r>
        <w:t xml:space="preserve"> </w:t>
      </w:r>
      <w:r w:rsidR="003C6C1E">
        <w:t xml:space="preserve">router </w:t>
      </w:r>
      <w:r>
        <w:t>with an IGMP membership_report</w:t>
      </w:r>
      <w:r w:rsidR="003C6C1E">
        <w:t xml:space="preserve"> </w:t>
      </w:r>
      <w:r>
        <w:t>message.</w:t>
      </w:r>
      <w:r w:rsidR="003C6C1E">
        <w:t xml:space="preserve"> It is the only function in IGMPv1. The router checks for leaving host by soft-state method. If a host no longer sends the membership_report each 60 seconds, the router then determines that this host has left the multicast group.</w:t>
      </w:r>
    </w:p>
    <w:p w14:paraId="05DE0ED1" w14:textId="49915955" w:rsidR="000410F1" w:rsidRDefault="003C6C1E" w:rsidP="00C4558F">
      <w:pPr>
        <w:ind w:firstLine="480"/>
      </w:pPr>
      <w:r>
        <w:rPr>
          <w:rFonts w:hint="eastAsia"/>
        </w:rPr>
        <w:t>IGMPv2 is commonly used nowadays.</w:t>
      </w:r>
      <w:r>
        <w:t xml:space="preserve"> </w:t>
      </w:r>
      <w:commentRangeStart w:id="80"/>
      <w:r>
        <w:t>T</w:t>
      </w:r>
      <w:r w:rsidR="0013791F">
        <w:t>he leave_group</w:t>
      </w:r>
      <w:r w:rsidR="00961655">
        <w:t xml:space="preserve"> </w:t>
      </w:r>
      <w:r w:rsidR="0013791F">
        <w:t>message</w:t>
      </w:r>
      <w:r w:rsidR="009D3954">
        <w:t xml:space="preserve"> let hosts actively tell the leaving statement</w:t>
      </w:r>
      <w:commentRangeEnd w:id="80"/>
      <w:r w:rsidR="004D4C29">
        <w:rPr>
          <w:rStyle w:val="af3"/>
        </w:rPr>
        <w:commentReference w:id="80"/>
      </w:r>
      <w:r w:rsidR="009D3954">
        <w:t xml:space="preserve">. Additional function for IGMPv2 is that router can broadcast the membership message in </w:t>
      </w:r>
      <w:commentRangeStart w:id="81"/>
      <w:r w:rsidR="009D3954">
        <w:t xml:space="preserve">some certain groups of multicast members </w:t>
      </w:r>
      <w:commentRangeEnd w:id="81"/>
      <w:r w:rsidR="004D4C29">
        <w:rPr>
          <w:rStyle w:val="af3"/>
        </w:rPr>
        <w:commentReference w:id="81"/>
      </w:r>
      <w:r w:rsidR="009D3954">
        <w:t>instead of all of them</w:t>
      </w:r>
      <w:r w:rsidR="003146A8">
        <w:rPr>
          <w:rFonts w:hint="eastAsia"/>
        </w:rPr>
        <w:t xml:space="preserve"> (</w:t>
      </w:r>
      <w:r w:rsidR="003146A8" w:rsidRPr="003146A8">
        <w:t>group-specific query</w:t>
      </w:r>
      <w:r w:rsidR="003146A8">
        <w:rPr>
          <w:rFonts w:hint="eastAsia"/>
        </w:rPr>
        <w:t>)</w:t>
      </w:r>
      <w:r w:rsidR="009D3954">
        <w:t xml:space="preserve">. </w:t>
      </w:r>
    </w:p>
    <w:p w14:paraId="4A1370B2" w14:textId="27493D41" w:rsidR="00FB196A" w:rsidRPr="009D3954" w:rsidRDefault="00D60B8A" w:rsidP="00C4558F">
      <w:pPr>
        <w:ind w:firstLine="480"/>
      </w:pPr>
      <w:r>
        <w:t xml:space="preserve">IGMPv3 adds the </w:t>
      </w:r>
      <w:r w:rsidR="009D3954">
        <w:t xml:space="preserve">function that allow hosts to receive </w:t>
      </w:r>
      <w:r w:rsidR="00FB196A">
        <w:t xml:space="preserve">membership message from </w:t>
      </w:r>
      <w:r w:rsidR="009D3954">
        <w:t xml:space="preserve">a certain </w:t>
      </w:r>
      <w:r w:rsidR="00FB196A">
        <w:t>source router</w:t>
      </w:r>
      <w:r>
        <w:rPr>
          <w:rFonts w:hint="eastAsia"/>
        </w:rPr>
        <w:t xml:space="preserve"> </w:t>
      </w:r>
      <w:r>
        <w:t>(</w:t>
      </w:r>
      <w:r w:rsidRPr="00D60B8A">
        <w:t>Group-and-Source-Specific Query</w:t>
      </w:r>
      <w:r>
        <w:t>)</w:t>
      </w:r>
      <w:r w:rsidR="00FB196A">
        <w:t>.</w:t>
      </w:r>
    </w:p>
    <w:p w14:paraId="1C5EC11F" w14:textId="256C6C93" w:rsidR="00A211AF" w:rsidRPr="00A211AF" w:rsidRDefault="00A211AF">
      <w:r>
        <w:tab/>
      </w:r>
      <w:r w:rsidRPr="00C4558F">
        <w:rPr>
          <w:b/>
        </w:rPr>
        <w:t>Multicast Listener Discovery (MLD)</w:t>
      </w:r>
      <w:r w:rsidRPr="00A211AF">
        <w:t xml:space="preserve"> is a component of the Internet Protocol Version 6 (IPv6) suite. MLD is used by IPv6 routers for discovering multicast listeners on a directly attached link, much like Internet Group Management Protocol (IGMP) is used in IPv4.</w:t>
      </w:r>
    </w:p>
    <w:p w14:paraId="0962863D" w14:textId="77777777" w:rsidR="00FB196A" w:rsidRDefault="00FB196A" w:rsidP="00C86A21"/>
    <w:p w14:paraId="604A1BDD" w14:textId="77777777" w:rsidR="00AE0F12" w:rsidRDefault="00AE0F12" w:rsidP="00C86A21"/>
    <w:p w14:paraId="6A69213D" w14:textId="2DE3292B" w:rsidR="00687E36" w:rsidRDefault="00687E36" w:rsidP="00C86A21">
      <w:r>
        <w:br w:type="page"/>
      </w:r>
    </w:p>
    <w:p w14:paraId="7EAF151C" w14:textId="77777777" w:rsidR="00687E36" w:rsidRPr="00FB196A" w:rsidRDefault="00687E36" w:rsidP="00C86A21"/>
    <w:p w14:paraId="73B426BE" w14:textId="613F4859" w:rsidR="0057313B" w:rsidRDefault="0057313B">
      <w:pPr>
        <w:pStyle w:val="2"/>
      </w:pPr>
      <w:bookmarkStart w:id="82" w:name="_Toc50621746"/>
      <w:r w:rsidRPr="00195E51">
        <w:rPr>
          <w:rFonts w:hint="eastAsia"/>
        </w:rPr>
        <w:t>T</w:t>
      </w:r>
      <w:r w:rsidRPr="00195E51">
        <w:t>he Link Layer: Links, Access Networks, and LANs</w:t>
      </w:r>
      <w:bookmarkEnd w:id="82"/>
    </w:p>
    <w:p w14:paraId="58EB09FD" w14:textId="77777777" w:rsidR="0057313B" w:rsidRPr="00C86A21" w:rsidRDefault="0057313B" w:rsidP="00C86A21"/>
    <w:p w14:paraId="70FE6FB6" w14:textId="53EF3834" w:rsidR="00C8414F" w:rsidRPr="00C86A21" w:rsidRDefault="003B461C" w:rsidP="00C86A21">
      <w:pPr>
        <w:pStyle w:val="3"/>
      </w:pPr>
      <w:bookmarkStart w:id="83" w:name="_Toc50621747"/>
      <w:r>
        <w:rPr>
          <w:rFonts w:hint="eastAsia"/>
        </w:rPr>
        <w:t>Introduction to the Link Layer</w:t>
      </w:r>
      <w:bookmarkEnd w:id="83"/>
    </w:p>
    <w:p w14:paraId="5902880E" w14:textId="79D5A744" w:rsidR="00195E51" w:rsidRDefault="00A26E48" w:rsidP="00C86A21">
      <w:pPr>
        <w:ind w:firstLine="425"/>
      </w:pPr>
      <w:r>
        <w:rPr>
          <w:rFonts w:hint="eastAsia"/>
        </w:rPr>
        <w:t xml:space="preserve">In this layer, we call routers, end systems, </w:t>
      </w:r>
      <w:r>
        <w:t xml:space="preserve">switches or any devices as </w:t>
      </w:r>
      <w:r w:rsidRPr="00C86A21">
        <w:rPr>
          <w:b/>
        </w:rPr>
        <w:t>node</w:t>
      </w:r>
      <w:r>
        <w:t>, and the communication channel for nodes as</w:t>
      </w:r>
      <w:r w:rsidRPr="00C86A21">
        <w:rPr>
          <w:b/>
        </w:rPr>
        <w:t xml:space="preserve"> link</w:t>
      </w:r>
      <w:r>
        <w:t xml:space="preserve">. A transmitting node encapsulates the datagram in a </w:t>
      </w:r>
      <w:r w:rsidRPr="00C86A21">
        <w:rPr>
          <w:b/>
        </w:rPr>
        <w:t>link-layer frame</w:t>
      </w:r>
      <w:r>
        <w:t xml:space="preserve"> and transmits the frame into the link is the same console we have introduced before. </w:t>
      </w:r>
      <w:r w:rsidR="008E6D0D">
        <w:t xml:space="preserve">Datagram is transferred by different link protocols over different links with different services. </w:t>
      </w:r>
      <w:r w:rsidR="002C6A69">
        <w:t>Possible</w:t>
      </w:r>
      <w:r>
        <w:t xml:space="preserve"> services that can be</w:t>
      </w:r>
      <w:r>
        <w:rPr>
          <w:rFonts w:hint="eastAsia"/>
        </w:rPr>
        <w:t xml:space="preserve"> </w:t>
      </w:r>
      <w:r>
        <w:t>offered by a link-layer protocol include:</w:t>
      </w:r>
    </w:p>
    <w:p w14:paraId="1CA0D33E" w14:textId="56330F5D" w:rsidR="00A26E48" w:rsidRDefault="002C6A69" w:rsidP="00C86A21">
      <w:pPr>
        <w:pStyle w:val="ac"/>
        <w:numPr>
          <w:ilvl w:val="0"/>
          <w:numId w:val="49"/>
        </w:numPr>
        <w:ind w:leftChars="0"/>
      </w:pPr>
      <w:r w:rsidRPr="00C86A21">
        <w:rPr>
          <w:b/>
        </w:rPr>
        <w:t>Framing</w:t>
      </w:r>
      <w:r>
        <w:t xml:space="preserve">: </w:t>
      </w:r>
      <w:r w:rsidR="00D36E8A">
        <w:t>Adding error checking bits, rdt, flow control, etc., and e</w:t>
      </w:r>
      <w:r>
        <w:t>ncapsulating a datagram into a frame.</w:t>
      </w:r>
    </w:p>
    <w:p w14:paraId="1810F0E0" w14:textId="4BDE2E6C" w:rsidR="002C6A69" w:rsidRDefault="002C6A69" w:rsidP="00C86A21">
      <w:pPr>
        <w:pStyle w:val="ac"/>
        <w:numPr>
          <w:ilvl w:val="0"/>
          <w:numId w:val="49"/>
        </w:numPr>
        <w:ind w:leftChars="0"/>
      </w:pPr>
      <w:r w:rsidRPr="00C86A21">
        <w:rPr>
          <w:b/>
        </w:rPr>
        <w:t>Link access</w:t>
      </w:r>
      <w:r>
        <w:t>: A medium access control (MAC) protocol specifies the rules by which a frame is transmitted onto the link. Multiple nodes may share the same link.</w:t>
      </w:r>
    </w:p>
    <w:p w14:paraId="53EECE8F" w14:textId="6B8F1DF7" w:rsidR="002C6A69" w:rsidRDefault="002C6A69" w:rsidP="00C86A21">
      <w:pPr>
        <w:pStyle w:val="ac"/>
        <w:numPr>
          <w:ilvl w:val="0"/>
          <w:numId w:val="49"/>
        </w:numPr>
        <w:ind w:leftChars="0"/>
      </w:pPr>
      <w:r w:rsidRPr="00C86A21">
        <w:rPr>
          <w:b/>
        </w:rPr>
        <w:t>Reliable delivery</w:t>
      </w:r>
      <w:r>
        <w:t xml:space="preserve">: </w:t>
      </w:r>
      <w:r w:rsidRPr="002C6A69">
        <w:t>Similar to a transport-layer reliable delivery service</w:t>
      </w:r>
      <w:r>
        <w:t>, but it prone to correct an error locally if we use for wireless connection. Low-bit-error links may not provide this service, such as fiber, coax or twisted-pair copper links.</w:t>
      </w:r>
    </w:p>
    <w:p w14:paraId="77F8E56D" w14:textId="4816CDB4" w:rsidR="002C6A69" w:rsidRDefault="002C6A69" w:rsidP="00C86A21">
      <w:pPr>
        <w:pStyle w:val="ac"/>
        <w:numPr>
          <w:ilvl w:val="0"/>
          <w:numId w:val="49"/>
        </w:numPr>
        <w:ind w:leftChars="0"/>
      </w:pPr>
      <w:r w:rsidRPr="00C86A21">
        <w:rPr>
          <w:b/>
        </w:rPr>
        <w:t>Error detection and correction</w:t>
      </w:r>
      <w:r w:rsidR="00991BD2">
        <w:t>: S</w:t>
      </w:r>
      <w:r w:rsidR="00991BD2" w:rsidRPr="00991BD2">
        <w:t>ignal attenuation and electromagnetic noise</w:t>
      </w:r>
      <w:r w:rsidR="00991BD2">
        <w:t xml:space="preserve"> may introduce bit errors. The full-designed hardware can detect bit errors by checking error-detection bits. It is similar to Internet Checksum, but more </w:t>
      </w:r>
      <w:r w:rsidR="00991BD2" w:rsidRPr="00991BD2">
        <w:t>sophisticated</w:t>
      </w:r>
      <w:r w:rsidR="00991BD2">
        <w:t>.</w:t>
      </w:r>
    </w:p>
    <w:p w14:paraId="4429198D" w14:textId="4A050E30" w:rsidR="001C31BB" w:rsidRDefault="001C31BB">
      <w:pPr>
        <w:widowControl/>
      </w:pPr>
    </w:p>
    <w:p w14:paraId="6C475CD1" w14:textId="146CA1B1" w:rsidR="00DF3242" w:rsidRDefault="00DF3242" w:rsidP="00C86A21">
      <w:pPr>
        <w:widowControl/>
        <w:ind w:firstLine="480"/>
      </w:pPr>
      <w:r>
        <w:t xml:space="preserve">The link layer is implemented in a </w:t>
      </w:r>
      <w:r w:rsidRPr="00C86A21">
        <w:rPr>
          <w:b/>
        </w:rPr>
        <w:t>network adapter</w:t>
      </w:r>
      <w:r>
        <w:t xml:space="preserve">, also sometimes known as a </w:t>
      </w:r>
      <w:r w:rsidRPr="00C86A21">
        <w:rPr>
          <w:b/>
        </w:rPr>
        <w:t>network interface card (NIC)</w:t>
      </w:r>
      <w:r>
        <w:t>, e.g., Ethernet card, PCMCI card or 802.11 card. They are combination of hardware, software and firmware, attached into host’s system buses.</w:t>
      </w:r>
    </w:p>
    <w:p w14:paraId="08C09E23" w14:textId="75A9EF60" w:rsidR="00DF3242" w:rsidRDefault="00D36E8A" w:rsidP="00C86A21">
      <w:pPr>
        <w:widowControl/>
        <w:jc w:val="center"/>
      </w:pPr>
      <w:r>
        <w:rPr>
          <w:noProof/>
        </w:rPr>
        <w:lastRenderedPageBreak/>
        <w:drawing>
          <wp:inline distT="0" distB="0" distL="0" distR="0" wp14:anchorId="135130C3" wp14:editId="2CC8581F">
            <wp:extent cx="3571875" cy="2762250"/>
            <wp:effectExtent l="0" t="0" r="9525" b="0"/>
            <wp:docPr id="121863" name="圖片 12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71875" cy="2762250"/>
                    </a:xfrm>
                    <a:prstGeom prst="rect">
                      <a:avLst/>
                    </a:prstGeom>
                  </pic:spPr>
                </pic:pic>
              </a:graphicData>
            </a:graphic>
          </wp:inline>
        </w:drawing>
      </w:r>
    </w:p>
    <w:p w14:paraId="607F60E1" w14:textId="77777777" w:rsidR="00DF3242" w:rsidRDefault="00DF3242">
      <w:pPr>
        <w:widowControl/>
      </w:pPr>
    </w:p>
    <w:p w14:paraId="11B49279" w14:textId="387C59F0" w:rsidR="00DF3242" w:rsidRDefault="00683DA3" w:rsidP="00C86A21">
      <w:pPr>
        <w:pStyle w:val="3"/>
      </w:pPr>
      <w:bookmarkStart w:id="84" w:name="_Toc50621748"/>
      <w:r>
        <w:rPr>
          <w:rFonts w:hint="eastAsia"/>
        </w:rPr>
        <w:t>Error Detection and Error Correction</w:t>
      </w:r>
      <w:bookmarkEnd w:id="84"/>
    </w:p>
    <w:p w14:paraId="4863D201" w14:textId="026DB398" w:rsidR="00683DA3" w:rsidRDefault="00683DA3" w:rsidP="00C86A21">
      <w:pPr>
        <w:ind w:firstLine="425"/>
      </w:pPr>
      <w:r>
        <w:rPr>
          <w:rFonts w:hint="eastAsia"/>
        </w:rPr>
        <w:t xml:space="preserve">As we </w:t>
      </w:r>
      <w:r>
        <w:t>mentioned</w:t>
      </w:r>
      <w:r>
        <w:rPr>
          <w:rFonts w:hint="eastAsia"/>
        </w:rPr>
        <w:t>,</w:t>
      </w:r>
      <w:r w:rsidRPr="00C86A21">
        <w:rPr>
          <w:b/>
        </w:rPr>
        <w:t xml:space="preserve"> error detection and correction bits (EDC)</w:t>
      </w:r>
      <w:r>
        <w:t xml:space="preserve"> are attached inside a frame.  Although the detection is not 100% reliable, protocol may miss some errors rarely. Providing l</w:t>
      </w:r>
      <w:r w:rsidRPr="00683DA3">
        <w:t>arger EDC field yields better detection</w:t>
      </w:r>
      <w:r>
        <w:t>.</w:t>
      </w:r>
    </w:p>
    <w:p w14:paraId="50665F95" w14:textId="3FB35427" w:rsidR="00683DA3" w:rsidRDefault="00683DA3" w:rsidP="00C86A21">
      <w:pPr>
        <w:ind w:firstLine="425"/>
      </w:pPr>
      <w:r>
        <w:rPr>
          <w:noProof/>
        </w:rPr>
        <w:drawing>
          <wp:inline distT="0" distB="0" distL="0" distR="0" wp14:anchorId="5DB02991" wp14:editId="4A3791DE">
            <wp:extent cx="4410075" cy="2743200"/>
            <wp:effectExtent l="0" t="0" r="9525" b="0"/>
            <wp:docPr id="121866" name="圖片 12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10075" cy="2743200"/>
                    </a:xfrm>
                    <a:prstGeom prst="rect">
                      <a:avLst/>
                    </a:prstGeom>
                  </pic:spPr>
                </pic:pic>
              </a:graphicData>
            </a:graphic>
          </wp:inline>
        </w:drawing>
      </w:r>
    </w:p>
    <w:p w14:paraId="50E3C498" w14:textId="557F54CD" w:rsidR="00683DA3" w:rsidRDefault="00683DA3" w:rsidP="00C86A21">
      <w:r>
        <w:tab/>
      </w:r>
    </w:p>
    <w:p w14:paraId="10E51857" w14:textId="12EFBDEF" w:rsidR="00683DA3" w:rsidRPr="00C86A21" w:rsidRDefault="00683DA3" w:rsidP="00C86A21">
      <w:pPr>
        <w:pStyle w:val="4"/>
      </w:pPr>
      <w:r>
        <w:lastRenderedPageBreak/>
        <w:t>Parity Checking</w:t>
      </w:r>
    </w:p>
    <w:p w14:paraId="624CAFEA" w14:textId="4E3E613E" w:rsidR="00683DA3" w:rsidRDefault="00683DA3" w:rsidP="00C86A21">
      <w:pPr>
        <w:widowControl/>
        <w:ind w:firstLine="425"/>
        <w:jc w:val="center"/>
      </w:pPr>
      <w:r>
        <w:rPr>
          <w:noProof/>
        </w:rPr>
        <w:drawing>
          <wp:inline distT="0" distB="0" distL="0" distR="0" wp14:anchorId="4A256B41" wp14:editId="18906D64">
            <wp:extent cx="1990725" cy="838200"/>
            <wp:effectExtent l="0" t="0" r="9525" b="0"/>
            <wp:docPr id="121876" name="圖片 12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990725" cy="838200"/>
                    </a:xfrm>
                    <a:prstGeom prst="rect">
                      <a:avLst/>
                    </a:prstGeom>
                  </pic:spPr>
                </pic:pic>
              </a:graphicData>
            </a:graphic>
          </wp:inline>
        </w:drawing>
      </w:r>
    </w:p>
    <w:p w14:paraId="5763F3AA" w14:textId="21C31708" w:rsidR="00DF3242" w:rsidRDefault="00683DA3" w:rsidP="00C86A21">
      <w:pPr>
        <w:widowControl/>
        <w:ind w:firstLine="425"/>
      </w:pPr>
      <w:r>
        <w:rPr>
          <w:rFonts w:hint="eastAsia"/>
        </w:rPr>
        <w:t xml:space="preserve">For single </w:t>
      </w:r>
      <w:r>
        <w:t>bit parity, an additional bit is attached behind data bits. Bit number is decided according to even parity or odd parity. For example, Figure has 10 numbers of bit 1, which is an even number. If the error occurs, the final numbers will not be even and the error will be detected.</w:t>
      </w:r>
      <w:r w:rsidR="00CE1A9C">
        <w:t xml:space="preserve"> Multiple bits error and location of wrong bits cannot be declared.</w:t>
      </w:r>
    </w:p>
    <w:p w14:paraId="448ADADA" w14:textId="396603BF" w:rsidR="00C5724E" w:rsidRDefault="00C5724E" w:rsidP="00C86A21">
      <w:pPr>
        <w:widowControl/>
        <w:jc w:val="center"/>
      </w:pPr>
      <w:r>
        <w:rPr>
          <w:noProof/>
        </w:rPr>
        <w:drawing>
          <wp:inline distT="0" distB="0" distL="0" distR="0" wp14:anchorId="19AA7EB2" wp14:editId="0F83AB34">
            <wp:extent cx="1637414" cy="1949302"/>
            <wp:effectExtent l="0" t="0" r="1270" b="0"/>
            <wp:docPr id="121877" name="圖片 12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642938" cy="1955878"/>
                    </a:xfrm>
                    <a:prstGeom prst="rect">
                      <a:avLst/>
                    </a:prstGeom>
                  </pic:spPr>
                </pic:pic>
              </a:graphicData>
            </a:graphic>
          </wp:inline>
        </w:drawing>
      </w:r>
    </w:p>
    <w:p w14:paraId="30879414" w14:textId="54C27EE4" w:rsidR="00DF3242" w:rsidRDefault="00C5724E" w:rsidP="00C86A21">
      <w:pPr>
        <w:widowControl/>
        <w:ind w:firstLine="425"/>
      </w:pPr>
      <w:r>
        <w:rPr>
          <w:rFonts w:hint="eastAsia"/>
        </w:rPr>
        <w:t xml:space="preserve">Two dimensional bit parity is combined </w:t>
      </w:r>
      <w:r>
        <w:t>with</w:t>
      </w:r>
      <w:r>
        <w:rPr>
          <w:rFonts w:hint="eastAsia"/>
        </w:rPr>
        <w:t xml:space="preserve"> two single bit parity</w:t>
      </w:r>
      <w:r>
        <w:t xml:space="preserve"> mapping into x-axis and y-axis. The wrong bit row and column will then be indicated as the coordination</w:t>
      </w:r>
      <w:r>
        <w:rPr>
          <w:rFonts w:hint="eastAsia"/>
        </w:rPr>
        <w:t xml:space="preserve"> of </w:t>
      </w:r>
      <w:r>
        <w:t>wrong bit.</w:t>
      </w:r>
    </w:p>
    <w:p w14:paraId="000EE2E3" w14:textId="77777777" w:rsidR="00027099" w:rsidRDefault="00027099">
      <w:pPr>
        <w:widowControl/>
      </w:pPr>
    </w:p>
    <w:p w14:paraId="07081BCB" w14:textId="2E0BBA1D" w:rsidR="00C5724E" w:rsidRDefault="00027099" w:rsidP="00C86A21">
      <w:pPr>
        <w:pStyle w:val="4"/>
      </w:pPr>
      <w:r>
        <w:t xml:space="preserve">Checksumming </w:t>
      </w:r>
    </w:p>
    <w:p w14:paraId="1E99CDA5" w14:textId="5190730A" w:rsidR="00027099" w:rsidRPr="00027099" w:rsidRDefault="00027099" w:rsidP="00C86A21">
      <w:pPr>
        <w:jc w:val="center"/>
      </w:pPr>
      <w:r>
        <w:rPr>
          <w:noProof/>
        </w:rPr>
        <w:drawing>
          <wp:inline distT="0" distB="0" distL="0" distR="0" wp14:anchorId="2D9A2D36" wp14:editId="51E78F7C">
            <wp:extent cx="4342286" cy="1100691"/>
            <wp:effectExtent l="0" t="0" r="1270" b="4445"/>
            <wp:docPr id="121883" name="圖片 12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86066" cy="1111788"/>
                    </a:xfrm>
                    <a:prstGeom prst="rect">
                      <a:avLst/>
                    </a:prstGeom>
                  </pic:spPr>
                </pic:pic>
              </a:graphicData>
            </a:graphic>
          </wp:inline>
        </w:drawing>
      </w:r>
    </w:p>
    <w:p w14:paraId="7225A370" w14:textId="35E14827" w:rsidR="00027099" w:rsidRDefault="00027099" w:rsidP="00C86A21">
      <w:pPr>
        <w:widowControl/>
        <w:ind w:firstLine="480"/>
      </w:pPr>
      <w:r>
        <w:t xml:space="preserve">An error-detection technique used widely in today’s computer networks is based on </w:t>
      </w:r>
      <w:r w:rsidRPr="00C86A21">
        <w:rPr>
          <w:b/>
        </w:rPr>
        <w:t>cyclic redundancy check (CRC)</w:t>
      </w:r>
      <w:r>
        <w:t xml:space="preserve"> codes. CRC codes are also known as</w:t>
      </w:r>
    </w:p>
    <w:p w14:paraId="0D9B41BB" w14:textId="1FA1AB82" w:rsidR="00027099" w:rsidRDefault="00027099">
      <w:pPr>
        <w:widowControl/>
      </w:pPr>
      <w:r w:rsidRPr="00C86A21">
        <w:rPr>
          <w:b/>
        </w:rPr>
        <w:t>polynomial codes</w:t>
      </w:r>
      <w:r w:rsidR="004B007F">
        <w:t xml:space="preserve">, </w:t>
      </w:r>
      <w:r>
        <w:t>with operations on</w:t>
      </w:r>
      <w:r w:rsidR="004B007F">
        <w:t xml:space="preserve"> </w:t>
      </w:r>
      <w:r>
        <w:t>the bit string interpreted as polynomial arithmetic.</w:t>
      </w:r>
    </w:p>
    <w:p w14:paraId="183D5400" w14:textId="701BD904" w:rsidR="004B007F" w:rsidRDefault="004B007F">
      <w:pPr>
        <w:widowControl/>
      </w:pPr>
      <w:r>
        <w:tab/>
        <w:t xml:space="preserve">Try to find the </w:t>
      </w:r>
      <w:r w:rsidRPr="00C86A21">
        <w:rPr>
          <w:i/>
        </w:rPr>
        <w:t>R</w:t>
      </w:r>
      <w:r>
        <w:t xml:space="preserve"> in the equation:</w:t>
      </w:r>
    </w:p>
    <w:p w14:paraId="33502F38" w14:textId="77777777" w:rsidR="005D10C8" w:rsidRDefault="005D10C8">
      <w:pPr>
        <w:widowControl/>
      </w:pPr>
    </w:p>
    <w:p w14:paraId="252A65D9" w14:textId="77777777" w:rsidR="005D10C8" w:rsidRPr="00C86A21" w:rsidRDefault="005D10C8">
      <w:pPr>
        <w:widowControl/>
      </w:pPr>
      <m:oMathPara>
        <m:oMath>
          <m:r>
            <w:rPr>
              <w:rFonts w:ascii="Cambria Math" w:hAnsi="Cambria Math"/>
            </w:rPr>
            <m:t>G is declared in International standards</m:t>
          </m:r>
        </m:oMath>
      </m:oMathPara>
    </w:p>
    <w:p w14:paraId="49D834A9" w14:textId="460535BF" w:rsidR="005D10C8" w:rsidRPr="005D10C8" w:rsidRDefault="00C54285">
      <w:pPr>
        <w:widowControl/>
        <w:rPr>
          <w:i/>
        </w:rPr>
      </w:pPr>
      <m:oMathPara>
        <m:oMath>
          <m:sSub>
            <m:sSubPr>
              <m:ctrlPr>
                <w:rPr>
                  <w:rFonts w:ascii="Cambria Math" w:hAnsi="Cambria Math"/>
                  <w:i/>
                </w:rPr>
              </m:ctrlPr>
            </m:sSubPr>
            <m:e>
              <m:r>
                <w:rPr>
                  <w:rFonts w:ascii="Cambria Math" w:hAnsi="Cambria Math"/>
                </w:rPr>
                <m:t>G</m:t>
              </m:r>
            </m:e>
            <m:sub>
              <m:r>
                <w:rPr>
                  <w:rFonts w:ascii="Cambria Math" w:hAnsi="Cambria Math"/>
                </w:rPr>
                <m:t>CRC-32</m:t>
              </m:r>
            </m:sub>
          </m:sSub>
          <m:r>
            <w:rPr>
              <w:rFonts w:ascii="Cambria Math" w:hAnsi="Cambria Math"/>
            </w:rPr>
            <m:t xml:space="preserve">=100000100110000010001110110110111 </m:t>
          </m:r>
        </m:oMath>
      </m:oMathPara>
    </w:p>
    <w:p w14:paraId="226C644A" w14:textId="77777777" w:rsidR="005D10C8" w:rsidRPr="00C86A21" w:rsidRDefault="005D10C8">
      <w:pPr>
        <w:widowControl/>
        <w:rPr>
          <w:i/>
        </w:rPr>
      </w:pPr>
    </w:p>
    <w:p w14:paraId="2A433A2F" w14:textId="7A18C5E0" w:rsidR="004B007F" w:rsidRPr="00C86A21" w:rsidRDefault="004B007F">
      <w:pPr>
        <w:widowControl/>
        <w:rPr>
          <w:i/>
        </w:rPr>
      </w:pPr>
      <m:oMathPara>
        <m:oMath>
          <m:r>
            <w:rPr>
              <w:rFonts w:ascii="Cambria Math" w:hAnsi="Cambria Math"/>
            </w:rPr>
            <m:t>D∙</m:t>
          </m:r>
          <m:sSup>
            <m:sSupPr>
              <m:ctrlPr>
                <w:rPr>
                  <w:rFonts w:ascii="Cambria Math" w:hAnsi="Cambria Math"/>
                  <w:i/>
                </w:rPr>
              </m:ctrlPr>
            </m:sSupPr>
            <m:e>
              <m:r>
                <w:rPr>
                  <w:rFonts w:ascii="Cambria Math" w:hAnsi="Cambria Math"/>
                </w:rPr>
                <m:t>2</m:t>
              </m:r>
            </m:e>
            <m:sup>
              <m:r>
                <w:rPr>
                  <w:rFonts w:ascii="Cambria Math" w:hAnsi="Cambria Math"/>
                </w:rPr>
                <m:t>r</m:t>
              </m:r>
            </m:sup>
          </m:sSup>
          <m:r>
            <w:rPr>
              <w:rFonts w:ascii="Cambria Math" w:hAnsi="Cambria Math"/>
            </w:rPr>
            <m:t xml:space="preserve"> </m:t>
          </m:r>
          <m:r>
            <w:rPr>
              <w:rFonts w:ascii="Cambria Math" w:hAnsi="Cambria Math" w:hint="eastAsia"/>
            </w:rPr>
            <m:t>⊕</m:t>
          </m:r>
          <m:r>
            <w:rPr>
              <w:rFonts w:ascii="Cambria Math" w:hAnsi="Cambria Math"/>
            </w:rPr>
            <m:t xml:space="preserve"> R=nG</m:t>
          </m:r>
        </m:oMath>
      </m:oMathPara>
    </w:p>
    <w:p w14:paraId="7727CAA5" w14:textId="539D9F6E" w:rsidR="004B007F" w:rsidRPr="00C86A21" w:rsidRDefault="004B007F" w:rsidP="004B007F">
      <w:pPr>
        <w:widowControl/>
        <w:rPr>
          <w:i/>
        </w:rPr>
      </w:pPr>
      <m:oMathPara>
        <m:oMath>
          <m:r>
            <w:rPr>
              <w:rFonts w:ascii="Cambria Math" w:hAnsi="Cambria Math"/>
            </w:rPr>
            <m:t>D∙</m:t>
          </m:r>
          <m:sSup>
            <m:sSupPr>
              <m:ctrlPr>
                <w:rPr>
                  <w:rFonts w:ascii="Cambria Math" w:hAnsi="Cambria Math"/>
                  <w:i/>
                </w:rPr>
              </m:ctrlPr>
            </m:sSupPr>
            <m:e>
              <m:r>
                <w:rPr>
                  <w:rFonts w:ascii="Cambria Math" w:hAnsi="Cambria Math"/>
                </w:rPr>
                <m:t>2</m:t>
              </m:r>
            </m:e>
            <m:sup>
              <m:r>
                <w:rPr>
                  <w:rFonts w:ascii="Cambria Math" w:hAnsi="Cambria Math"/>
                </w:rPr>
                <m:t>r</m:t>
              </m:r>
            </m:sup>
          </m:sSup>
          <m:r>
            <w:rPr>
              <w:rFonts w:ascii="Cambria Math" w:hAnsi="Cambria Math"/>
            </w:rPr>
            <m:t xml:space="preserve">=nG </m:t>
          </m:r>
          <m:r>
            <w:rPr>
              <w:rFonts w:ascii="Cambria Math" w:hAnsi="Cambria Math" w:hint="eastAsia"/>
            </w:rPr>
            <m:t>⊕</m:t>
          </m:r>
          <m:r>
            <w:rPr>
              <w:rFonts w:ascii="Cambria Math" w:hAnsi="Cambria Math"/>
            </w:rPr>
            <m:t xml:space="preserve"> R</m:t>
          </m:r>
        </m:oMath>
      </m:oMathPara>
    </w:p>
    <w:p w14:paraId="20028CFC" w14:textId="77777777" w:rsidR="005D10C8" w:rsidRPr="00C86A21" w:rsidRDefault="004B007F" w:rsidP="004B007F">
      <w:pPr>
        <w:widowControl/>
        <w:rPr>
          <w:i/>
        </w:rPr>
      </w:pPr>
      <m:oMathPara>
        <m:oMath>
          <m:r>
            <w:rPr>
              <w:rFonts w:ascii="Cambria Math" w:hAnsi="Cambria Math"/>
            </w:rPr>
            <m:t>R= D∙</m:t>
          </m:r>
          <m:sSup>
            <m:sSupPr>
              <m:ctrlPr>
                <w:rPr>
                  <w:rFonts w:ascii="Cambria Math" w:hAnsi="Cambria Math"/>
                  <w:i/>
                </w:rPr>
              </m:ctrlPr>
            </m:sSupPr>
            <m:e>
              <m:r>
                <w:rPr>
                  <w:rFonts w:ascii="Cambria Math" w:hAnsi="Cambria Math"/>
                </w:rPr>
                <m:t>2</m:t>
              </m:r>
            </m:e>
            <m:sup>
              <m:r>
                <w:rPr>
                  <w:rFonts w:ascii="Cambria Math" w:hAnsi="Cambria Math"/>
                </w:rPr>
                <m:t>r</m:t>
              </m:r>
            </m:sup>
          </m:sSup>
          <m:r>
            <w:rPr>
              <w:rFonts w:ascii="Cambria Math" w:hAnsi="Cambria Math"/>
            </w:rPr>
            <m:t xml:space="preserve"> </m:t>
          </m:r>
          <m:d>
            <m:dPr>
              <m:ctrlPr>
                <w:rPr>
                  <w:rFonts w:ascii="Cambria Math" w:hAnsi="Cambria Math"/>
                  <w:i/>
                </w:rPr>
              </m:ctrlPr>
            </m:dPr>
            <m:e>
              <m:r>
                <w:rPr>
                  <w:rFonts w:ascii="Cambria Math" w:hAnsi="Cambria Math"/>
                </w:rPr>
                <m:t>mod G</m:t>
              </m:r>
            </m:e>
          </m:d>
          <m:r>
            <w:rPr>
              <w:rFonts w:ascii="Cambria Math" w:hAnsi="Cambria Math"/>
            </w:rPr>
            <m:t xml:space="preserve">  where  0&lt;R&lt;G</m:t>
          </m:r>
        </m:oMath>
      </m:oMathPara>
    </w:p>
    <w:p w14:paraId="58CACD03" w14:textId="77777777" w:rsidR="004B007F" w:rsidRDefault="004B007F">
      <w:pPr>
        <w:widowControl/>
      </w:pPr>
    </w:p>
    <w:p w14:paraId="33CFA821" w14:textId="77777777" w:rsidR="009C6A94" w:rsidRDefault="00267D9D" w:rsidP="00C4558F">
      <w:pPr>
        <w:widowControl/>
        <w:ind w:firstLine="480"/>
      </w:pPr>
      <w:r>
        <w:rPr>
          <w:rFonts w:hint="eastAsia"/>
        </w:rPr>
        <w:t>Let</w:t>
      </w:r>
      <w:r>
        <w:t xml:space="preserve">’s take a example. </w:t>
      </w:r>
      <w:r w:rsidR="009C6A94">
        <w:t xml:space="preserve">We have a data “101110”. </w:t>
      </w:r>
    </w:p>
    <w:p w14:paraId="1ECB7F0B" w14:textId="77777777" w:rsidR="009C6A94" w:rsidRDefault="00267D9D">
      <w:pPr>
        <w:widowControl/>
      </w:pPr>
      <w:r>
        <w:t>If we pick G</w:t>
      </w:r>
      <w:r w:rsidRPr="00C4558F">
        <w:rPr>
          <w:vertAlign w:val="subscript"/>
        </w:rPr>
        <w:t>4</w:t>
      </w:r>
      <w:r>
        <w:t xml:space="preserve"> (4-bits) for the calculation</w:t>
      </w:r>
      <w:r w:rsidR="009C6A94">
        <w:t xml:space="preserve">, which is provided as “1001”. </w:t>
      </w:r>
    </w:p>
    <w:p w14:paraId="263043FF" w14:textId="3FBFBC1B" w:rsidR="005D10C8" w:rsidRDefault="009C6A94">
      <w:pPr>
        <w:widowControl/>
      </w:pPr>
      <w:r>
        <w:t>T</w:t>
      </w:r>
      <w:r w:rsidR="00267D9D">
        <w:t xml:space="preserve">here will be a </w:t>
      </w:r>
      <w:r>
        <w:t>3</w:t>
      </w:r>
      <w:r w:rsidR="00267D9D">
        <w:t>-bit R (d</w:t>
      </w:r>
      <w:r w:rsidR="00267D9D" w:rsidRPr="00C4558F">
        <w:rPr>
          <w:vertAlign w:val="subscript"/>
        </w:rPr>
        <w:t>G4</w:t>
      </w:r>
      <w:r w:rsidRPr="00C4558F">
        <w:t>-1</w:t>
      </w:r>
      <w:r w:rsidR="00267D9D">
        <w:t>)</w:t>
      </w:r>
      <w:r>
        <w:t>,</w:t>
      </w:r>
      <w:r w:rsidR="00267D9D">
        <w:t xml:space="preserve"> </w:t>
      </w:r>
      <w:r>
        <w:t>so we append 3 zero behind our data to “101110</w:t>
      </w:r>
      <w:r w:rsidRPr="00C4558F">
        <w:rPr>
          <w:u w:val="single"/>
        </w:rPr>
        <w:t>00</w:t>
      </w:r>
      <w:r>
        <w:rPr>
          <w:u w:val="single"/>
        </w:rPr>
        <w:t>0</w:t>
      </w:r>
      <w:r>
        <w:t>”</w:t>
      </w:r>
    </w:p>
    <w:p w14:paraId="7B9DD1BC" w14:textId="44DC31F1" w:rsidR="009C6A94" w:rsidRDefault="009C6A94">
      <w:pPr>
        <w:widowControl/>
      </w:pPr>
      <w:r>
        <w:tab/>
        <w:t>Now we do the POLYNOMIALS calculation of</w:t>
      </w:r>
    </w:p>
    <w:p w14:paraId="6C15161D" w14:textId="1457D1E8" w:rsidR="009C6A94" w:rsidRPr="009C6A94" w:rsidRDefault="009C6A94" w:rsidP="00C4558F">
      <w:pPr>
        <w:widowControl/>
        <w:ind w:left="480" w:firstLine="480"/>
      </w:pPr>
      <w:r w:rsidRPr="00C4558F">
        <w:t xml:space="preserve"> </w:t>
      </w:r>
      <m:oMath>
        <m:r>
          <m:rPr>
            <m:sty m:val="p"/>
          </m:rPr>
          <w:rPr>
            <w:rFonts w:ascii="Cambria Math" w:hAnsi="Cambria Math"/>
          </w:rPr>
          <m:t>101110</m:t>
        </m:r>
        <m:r>
          <m:rPr>
            <m:sty m:val="p"/>
          </m:rPr>
          <w:rPr>
            <w:rFonts w:ascii="Cambria Math" w:hAnsi="Cambria Math"/>
            <w:u w:val="single"/>
          </w:rPr>
          <m:t>000</m:t>
        </m:r>
        <m:r>
          <m:rPr>
            <m:sty m:val="p"/>
          </m:rPr>
          <w:rPr>
            <w:rFonts w:ascii="Cambria Math"/>
            <w:u w:val="single"/>
          </w:rPr>
          <m:t xml:space="preserve"> </m:t>
        </m:r>
        <m:r>
          <m:rPr>
            <m:sty m:val="p"/>
          </m:rPr>
          <w:rPr>
            <w:rFonts w:ascii="Cambria Math" w:hAnsi="Cambria Math"/>
            <w:u w:val="single"/>
          </w:rPr>
          <m:t>÷</m:t>
        </m:r>
        <m:r>
          <m:rPr>
            <m:sty m:val="p"/>
          </m:rPr>
          <w:rPr>
            <w:rFonts w:ascii="Cambria Math"/>
            <w:u w:val="single"/>
          </w:rPr>
          <m:t xml:space="preserve">1001=101011 </m:t>
        </m:r>
        <m:r>
          <m:rPr>
            <m:sty m:val="p"/>
          </m:rPr>
          <w:rPr>
            <w:rFonts w:ascii="Cambria Math"/>
            <w:u w:val="single"/>
          </w:rPr>
          <m:t>…</m:t>
        </m:r>
        <m:r>
          <m:rPr>
            <m:sty m:val="p"/>
          </m:rPr>
          <w:rPr>
            <w:rFonts w:ascii="Cambria Math"/>
            <w:u w:val="single"/>
          </w:rPr>
          <m:t xml:space="preserve">  011</m:t>
        </m:r>
      </m:oMath>
    </w:p>
    <w:p w14:paraId="24AD6082" w14:textId="345D03B2" w:rsidR="005D10C8" w:rsidRDefault="009C6A94">
      <w:pPr>
        <w:widowControl/>
      </w:pPr>
      <w:r>
        <w:rPr>
          <w:rFonts w:hint="eastAsia"/>
        </w:rPr>
        <w:t xml:space="preserve"> </w:t>
      </w:r>
      <w:r>
        <w:t>The reminder 011 will be our R for CRC error detection.</w:t>
      </w:r>
    </w:p>
    <w:p w14:paraId="60833E28" w14:textId="081C685B" w:rsidR="009C6A94" w:rsidRDefault="009C6A94">
      <w:pPr>
        <w:widowControl/>
      </w:pPr>
      <w:r>
        <w:tab/>
        <w:t>Thus, we get our data with CRC 101110</w:t>
      </w:r>
      <w:r w:rsidRPr="00C4558F">
        <w:rPr>
          <w:u w:val="single"/>
        </w:rPr>
        <w:t>011</w:t>
      </w:r>
      <w:r w:rsidRPr="00C4558F">
        <w:t>.</w:t>
      </w:r>
    </w:p>
    <w:p w14:paraId="0FDABB37" w14:textId="77777777" w:rsidR="009C6A94" w:rsidRDefault="009C6A94">
      <w:pPr>
        <w:widowControl/>
      </w:pPr>
    </w:p>
    <w:p w14:paraId="6F63A0CC" w14:textId="0D27667B" w:rsidR="009C6A94" w:rsidRPr="009C6A94" w:rsidRDefault="009C6A94">
      <w:pPr>
        <w:widowControl/>
      </w:pPr>
      <w:r>
        <w:tab/>
        <w:t>If receiver gets the data from us, he just needs to grab G</w:t>
      </w:r>
      <w:r w:rsidRPr="00C4558F">
        <w:rPr>
          <w:vertAlign w:val="subscript"/>
        </w:rPr>
        <w:t>4</w:t>
      </w:r>
      <w:r>
        <w:t xml:space="preserve"> from the standards and do polynomials calculation: </w:t>
      </w:r>
      <m:oMath>
        <m:r>
          <m:rPr>
            <m:sty m:val="p"/>
          </m:rPr>
          <w:rPr>
            <w:rFonts w:ascii="Cambria Math" w:hAnsi="Cambria Math"/>
          </w:rPr>
          <m:t>101110</m:t>
        </m:r>
        <m:r>
          <m:rPr>
            <m:sty m:val="p"/>
          </m:rPr>
          <w:rPr>
            <w:rFonts w:ascii="Cambria Math" w:hAnsi="Cambria Math"/>
            <w:u w:val="single"/>
          </w:rPr>
          <m:t>011</m:t>
        </m:r>
        <m:r>
          <m:rPr>
            <m:sty m:val="p"/>
          </m:rPr>
          <w:rPr>
            <w:rFonts w:ascii="Cambria Math"/>
            <w:u w:val="single"/>
          </w:rPr>
          <m:t xml:space="preserve"> </m:t>
        </m:r>
        <m:r>
          <m:rPr>
            <m:sty m:val="p"/>
          </m:rPr>
          <w:rPr>
            <w:rFonts w:ascii="Cambria Math" w:hAnsi="Cambria Math"/>
            <w:u w:val="single"/>
          </w:rPr>
          <m:t>÷</m:t>
        </m:r>
        <m:r>
          <m:rPr>
            <m:sty m:val="p"/>
          </m:rPr>
          <w:rPr>
            <w:rFonts w:ascii="Cambria Math"/>
            <w:u w:val="single"/>
          </w:rPr>
          <m:t xml:space="preserve">1001=101011 </m:t>
        </m:r>
        <m:r>
          <m:rPr>
            <m:sty m:val="p"/>
          </m:rPr>
          <w:rPr>
            <w:rFonts w:ascii="Cambria Math"/>
            <w:u w:val="single"/>
          </w:rPr>
          <m:t>…</m:t>
        </m:r>
        <m:r>
          <m:rPr>
            <m:sty m:val="p"/>
          </m:rPr>
          <w:rPr>
            <w:rFonts w:ascii="Cambria Math"/>
            <w:u w:val="single"/>
          </w:rPr>
          <m:t xml:space="preserve">  000</m:t>
        </m:r>
      </m:oMath>
    </w:p>
    <w:p w14:paraId="554CD9B7" w14:textId="4047A8C6" w:rsidR="009C6A94" w:rsidRDefault="009C6A94">
      <w:pPr>
        <w:widowControl/>
        <w:rPr>
          <w:ins w:id="85" w:author="yintao_ling" w:date="2020-10-23T09:50:00Z"/>
        </w:rPr>
      </w:pPr>
      <w:r>
        <w:tab/>
        <w:t>If remainder is zero, we will know the data is correct.</w:t>
      </w:r>
    </w:p>
    <w:p w14:paraId="54A3968C" w14:textId="77777777" w:rsidR="007D6EC8" w:rsidRDefault="007D6EC8">
      <w:pPr>
        <w:widowControl/>
        <w:rPr>
          <w:ins w:id="86" w:author="yintao_ling" w:date="2020-10-23T09:50:00Z"/>
        </w:rPr>
      </w:pPr>
    </w:p>
    <w:p w14:paraId="1FD9DD0E" w14:textId="3F0AE3D6" w:rsidR="007D6EC8" w:rsidRDefault="007D6EC8">
      <w:pPr>
        <w:widowControl/>
        <w:rPr>
          <w:ins w:id="87" w:author="yintao_ling" w:date="2020-10-23T09:50:00Z"/>
        </w:rPr>
      </w:pPr>
      <w:ins w:id="88" w:author="yintao_ling" w:date="2020-10-23T09:50:00Z">
        <w:r w:rsidRPr="007D6EC8">
          <w:t>International standards</w:t>
        </w:r>
        <w:r>
          <w:t xml:space="preserve"> of G: </w:t>
        </w:r>
      </w:ins>
    </w:p>
    <w:p w14:paraId="22D36B6D" w14:textId="743C4E6C" w:rsidR="007D6EC8" w:rsidRPr="009C6A94" w:rsidRDefault="007D6EC8">
      <w:pPr>
        <w:widowControl/>
      </w:pPr>
      <w:ins w:id="89" w:author="yintao_ling" w:date="2020-10-23T09:50:00Z">
        <w:r>
          <w:fldChar w:fldCharType="begin"/>
        </w:r>
        <w:r>
          <w:instrText xml:space="preserve"> HYPERLINK "</w:instrText>
        </w:r>
        <w:r w:rsidRPr="007D6EC8">
          <w:instrText>https://en.wikipedia.org/wiki/Cyclic_redundancy_check#Polynomial_representations_of_cyclic_redundancy_checks</w:instrText>
        </w:r>
        <w:r>
          <w:instrText xml:space="preserve">" </w:instrText>
        </w:r>
        <w:r>
          <w:fldChar w:fldCharType="separate"/>
        </w:r>
        <w:r w:rsidRPr="00242C5A">
          <w:rPr>
            <w:rStyle w:val="a7"/>
          </w:rPr>
          <w:t>https://en.wikipedia.org/wiki/Cyclic_redundancy_check#Polynomial_representations_of_cyclic_redundancy_checks</w:t>
        </w:r>
        <w:r>
          <w:fldChar w:fldCharType="end"/>
        </w:r>
        <w:r>
          <w:t xml:space="preserve"> </w:t>
        </w:r>
      </w:ins>
    </w:p>
    <w:p w14:paraId="3C823AB7" w14:textId="77777777" w:rsidR="009C6A94" w:rsidRDefault="009C6A94">
      <w:pPr>
        <w:widowControl/>
      </w:pPr>
    </w:p>
    <w:p w14:paraId="2B36EFCA" w14:textId="77777777" w:rsidR="009C6A94" w:rsidRDefault="009C6A94">
      <w:pPr>
        <w:widowControl/>
      </w:pPr>
    </w:p>
    <w:p w14:paraId="71919583" w14:textId="1EADDDE8" w:rsidR="00302AED" w:rsidRDefault="00302AED" w:rsidP="00C86A21">
      <w:pPr>
        <w:pStyle w:val="3"/>
      </w:pPr>
      <w:bookmarkStart w:id="90" w:name="_Toc50621749"/>
      <w:r>
        <w:rPr>
          <w:rFonts w:hint="eastAsia"/>
        </w:rPr>
        <w:t>Multiple Access Link</w:t>
      </w:r>
      <w:r>
        <w:t>s and Protocols</w:t>
      </w:r>
      <w:bookmarkEnd w:id="90"/>
    </w:p>
    <w:p w14:paraId="3E4EDDF6" w14:textId="511B589C" w:rsidR="008034D5" w:rsidRDefault="008034D5" w:rsidP="00C86A21">
      <w:pPr>
        <w:ind w:firstLine="480"/>
      </w:pPr>
      <w:r>
        <w:rPr>
          <w:rFonts w:hint="eastAsia"/>
        </w:rPr>
        <w:t xml:space="preserve">Two </w:t>
      </w:r>
      <w:r>
        <w:t>categories</w:t>
      </w:r>
      <w:r>
        <w:rPr>
          <w:rFonts w:hint="eastAsia"/>
        </w:rPr>
        <w:t xml:space="preserve"> for </w:t>
      </w:r>
      <w:r>
        <w:t xml:space="preserve">access links: </w:t>
      </w:r>
      <w:r w:rsidRPr="00C86A21">
        <w:rPr>
          <w:b/>
        </w:rPr>
        <w:t>point-to-point</w:t>
      </w:r>
      <w:r>
        <w:t xml:space="preserve"> or </w:t>
      </w:r>
      <w:r w:rsidRPr="00C86A21">
        <w:rPr>
          <w:b/>
        </w:rPr>
        <w:t>broadcast</w:t>
      </w:r>
      <w:r>
        <w:t>. A Point-to-point link uses a distributed link between connecters, for instance, PPP or HDLC. A broadcast link can have multiple sending and receiving nodes all connected to the same, single, shared broadcast channel. The common examples are Ethernet, 802.11.</w:t>
      </w:r>
    </w:p>
    <w:p w14:paraId="11B7B4B6" w14:textId="6D9C6916" w:rsidR="008034D5" w:rsidRDefault="008034D5" w:rsidP="00C86A21">
      <w:pPr>
        <w:widowControl/>
        <w:ind w:firstLine="480"/>
      </w:pPr>
      <w:r>
        <w:t xml:space="preserve">A single shared broadcast channel must do two or more simultaneous transmissions by nodes. Collision may happen if node receives two or more signals at the same time. In order to correct this problem, designing a distributed algorithm that determines how nodes share channel and when nodes can transmit. </w:t>
      </w:r>
      <w:r w:rsidR="004B10EE">
        <w:t>Notes that the communication about sharing control also uses this channel.</w:t>
      </w:r>
    </w:p>
    <w:p w14:paraId="340E583F" w14:textId="73BD514D" w:rsidR="003E346F" w:rsidRDefault="008034D5">
      <w:pPr>
        <w:widowControl/>
      </w:pPr>
      <w:r>
        <w:lastRenderedPageBreak/>
        <w:tab/>
      </w:r>
      <w:r w:rsidR="004B10EE">
        <w:t>An ideal multiple access link satisfies</w:t>
      </w:r>
      <w:r w:rsidR="004B10EE">
        <w:rPr>
          <w:rFonts w:hint="eastAsia"/>
        </w:rPr>
        <w:t xml:space="preserve"> </w:t>
      </w:r>
      <w:r w:rsidR="004B10EE">
        <w:t>these characteristics:</w:t>
      </w:r>
      <w:r w:rsidR="004B10EE" w:rsidRPr="00C86A21">
        <w:rPr>
          <w:i/>
        </w:rPr>
        <w:t xml:space="preserve"> simple, fully </w:t>
      </w:r>
      <w:r w:rsidR="004951DC" w:rsidRPr="00C86A21">
        <w:rPr>
          <w:i/>
        </w:rPr>
        <w:t xml:space="preserve">decentralized, full usage of bandwidth </w:t>
      </w:r>
      <w:r w:rsidR="004B10EE" w:rsidRPr="001225FC">
        <w:t>and</w:t>
      </w:r>
      <w:r w:rsidR="004B10EE" w:rsidRPr="00C86A21">
        <w:rPr>
          <w:i/>
        </w:rPr>
        <w:t xml:space="preserve"> equally dividing the transmission rates</w:t>
      </w:r>
      <w:r w:rsidR="004B10EE">
        <w:t>.</w:t>
      </w:r>
      <w:r w:rsidR="003E346F">
        <w:t xml:space="preserve"> Dozens of multiple access protocols have been implemented. We can classify just about any multiple access protocol as belonging to one of three categories: channel partitioning protocols, random access protocols, and taking-turns protocols.</w:t>
      </w:r>
    </w:p>
    <w:p w14:paraId="417D9FD5" w14:textId="4F40564E" w:rsidR="003E346F" w:rsidRDefault="003E346F" w:rsidP="00C86A21">
      <w:pPr>
        <w:pStyle w:val="4"/>
      </w:pPr>
      <w:r>
        <w:t>Channel Partitioning Protocols</w:t>
      </w:r>
    </w:p>
    <w:p w14:paraId="442D436B" w14:textId="7147E0DB" w:rsidR="003E346F" w:rsidRDefault="003E346F" w:rsidP="00C86A21">
      <w:pPr>
        <w:ind w:firstLine="480"/>
      </w:pPr>
      <w:r>
        <w:rPr>
          <w:rFonts w:hint="eastAsia"/>
        </w:rPr>
        <w:t>Channel par</w:t>
      </w:r>
      <w:r>
        <w:t>t</w:t>
      </w:r>
      <w:r>
        <w:rPr>
          <w:rFonts w:hint="eastAsia"/>
        </w:rPr>
        <w:t>ition</w:t>
      </w:r>
      <w:r>
        <w:t>ing protocols divide channel</w:t>
      </w:r>
      <w:r w:rsidR="00F04356">
        <w:t xml:space="preserve"> into small pieces. Allocating these pieces to node for exclusive usage is how it satisfies multiple access through a same channel. Simple methods for dividing are </w:t>
      </w:r>
      <w:r w:rsidR="00F04356" w:rsidRPr="00C86A21">
        <w:rPr>
          <w:b/>
        </w:rPr>
        <w:t>time-division multiplexing (TDM)</w:t>
      </w:r>
      <w:r w:rsidR="00F04356" w:rsidRPr="00F04356">
        <w:t xml:space="preserve"> and </w:t>
      </w:r>
      <w:r w:rsidR="00F04356" w:rsidRPr="00C86A21">
        <w:rPr>
          <w:b/>
        </w:rPr>
        <w:t>frequency-division multiplexing (FDM)</w:t>
      </w:r>
      <w:r w:rsidR="00F04356">
        <w:t>.</w:t>
      </w:r>
    </w:p>
    <w:p w14:paraId="75C3BD73" w14:textId="6CFE565F" w:rsidR="00F04356" w:rsidRDefault="00F04356" w:rsidP="00C86A21">
      <w:pPr>
        <w:ind w:firstLine="480"/>
      </w:pPr>
      <w:r>
        <w:rPr>
          <w:rFonts w:hint="eastAsia"/>
        </w:rPr>
        <w:t xml:space="preserve">The third </w:t>
      </w:r>
      <w:r>
        <w:t xml:space="preserve">channel partitioning protocol is called </w:t>
      </w:r>
      <w:r w:rsidRPr="00C86A21">
        <w:rPr>
          <w:b/>
        </w:rPr>
        <w:t>code-division multiplexing access (CDMA)</w:t>
      </w:r>
      <w:r>
        <w:t>. Each node uses its unique code to encode the public data. There is an example for learning CDMA.</w:t>
      </w:r>
    </w:p>
    <w:p w14:paraId="451BF44B" w14:textId="164580AE" w:rsidR="00F02B32" w:rsidRPr="00F02B32" w:rsidRDefault="00F02B32" w:rsidP="00C86A21">
      <w:r>
        <w:tab/>
        <w:t>Assume 4 users (A,B,C,D) have their own CDMA codes. For mathematical convenience, we represent a data bit with a 0 value as –1, as shown in right side.</w:t>
      </w:r>
    </w:p>
    <w:p w14:paraId="17804361" w14:textId="61A0A324" w:rsidR="003E346F" w:rsidRDefault="00F04356" w:rsidP="00C86A21">
      <w:pPr>
        <w:jc w:val="center"/>
      </w:pPr>
      <w:r>
        <w:rPr>
          <w:noProof/>
        </w:rPr>
        <w:drawing>
          <wp:inline distT="0" distB="0" distL="0" distR="0" wp14:anchorId="6A9F8294" wp14:editId="568170E4">
            <wp:extent cx="4029739" cy="775970"/>
            <wp:effectExtent l="0" t="0" r="8890" b="5080"/>
            <wp:docPr id="121884" name="圖片 12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765" r="14601" b="83023"/>
                    <a:stretch/>
                  </pic:blipFill>
                  <pic:spPr bwMode="auto">
                    <a:xfrm>
                      <a:off x="0" y="0"/>
                      <a:ext cx="4030814" cy="776177"/>
                    </a:xfrm>
                    <a:prstGeom prst="rect">
                      <a:avLst/>
                    </a:prstGeom>
                    <a:ln>
                      <a:noFill/>
                    </a:ln>
                    <a:extLst>
                      <a:ext uri="{53640926-AAD7-44D8-BBD7-CCE9431645EC}">
                        <a14:shadowObscured xmlns:a14="http://schemas.microsoft.com/office/drawing/2010/main"/>
                      </a:ext>
                    </a:extLst>
                  </pic:spPr>
                </pic:pic>
              </a:graphicData>
            </a:graphic>
          </wp:inline>
        </w:drawing>
      </w:r>
    </w:p>
    <w:p w14:paraId="7BBD6A47" w14:textId="2DE147D7" w:rsidR="00F02B32" w:rsidRDefault="00F02B32" w:rsidP="00C86A21">
      <w:r>
        <w:tab/>
        <w:t>Now if they want to access to the same channel, we set six examples for that some of the users send out their own code</w:t>
      </w:r>
      <w:r w:rsidR="006C1353">
        <w:t xml:space="preserve"> (1-bit)</w:t>
      </w:r>
      <w:r>
        <w:t>. The transmission code that go through the channel will be summed up by user’s signals.</w:t>
      </w:r>
      <w:r w:rsidR="006C1353">
        <w:t xml:space="preserve"> </w:t>
      </w:r>
    </w:p>
    <w:p w14:paraId="71514254" w14:textId="4D2D01FC" w:rsidR="00F02B32" w:rsidRDefault="00F02B32" w:rsidP="00C86A21">
      <w:pPr>
        <w:jc w:val="center"/>
      </w:pPr>
      <w:r>
        <w:rPr>
          <w:noProof/>
        </w:rPr>
        <w:drawing>
          <wp:inline distT="0" distB="0" distL="0" distR="0" wp14:anchorId="52B211EA" wp14:editId="3D12225F">
            <wp:extent cx="3603443" cy="1264285"/>
            <wp:effectExtent l="0" t="0" r="0" b="0"/>
            <wp:docPr id="121885" name="圖片 12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5171" t="33502" b="38821"/>
                    <a:stretch/>
                  </pic:blipFill>
                  <pic:spPr bwMode="auto">
                    <a:xfrm>
                      <a:off x="0" y="0"/>
                      <a:ext cx="3606507" cy="1265360"/>
                    </a:xfrm>
                    <a:prstGeom prst="rect">
                      <a:avLst/>
                    </a:prstGeom>
                    <a:ln>
                      <a:noFill/>
                    </a:ln>
                    <a:extLst>
                      <a:ext uri="{53640926-AAD7-44D8-BBD7-CCE9431645EC}">
                        <a14:shadowObscured xmlns:a14="http://schemas.microsoft.com/office/drawing/2010/main"/>
                      </a:ext>
                    </a:extLst>
                  </pic:spPr>
                </pic:pic>
              </a:graphicData>
            </a:graphic>
          </wp:inline>
        </w:drawing>
      </w:r>
    </w:p>
    <w:p w14:paraId="051B0D5B" w14:textId="06A87EE0" w:rsidR="00F02B32" w:rsidRDefault="0060056B" w:rsidP="00C86A21">
      <w:r>
        <w:tab/>
        <w:t xml:space="preserve">Now we have six kinds of public CDMA code. If we want to declare the bit for a certain user, for example, user C, all we need is to </w:t>
      </w:r>
      <w:r>
        <w:rPr>
          <w:rFonts w:hint="eastAsia"/>
        </w:rPr>
        <w:t>inner product the public code and user</w:t>
      </w:r>
      <w:r>
        <w:t xml:space="preserve"> C’s code. </w:t>
      </w:r>
      <w:r>
        <w:rPr>
          <w:rFonts w:hint="eastAsia"/>
        </w:rPr>
        <w:t>T</w:t>
      </w:r>
      <w:r>
        <w:t>he answer will be the bit for user C.</w:t>
      </w:r>
      <w:r w:rsidR="00BA44C5">
        <w:t xml:space="preserve"> The code from the other users will be 0 after inner product calculation. It’s based on the mathematical theory</w:t>
      </w:r>
      <w:r w:rsidR="000B612F">
        <w:t xml:space="preserve"> about</w:t>
      </w:r>
      <w:r w:rsidR="00BA44C5">
        <w:t xml:space="preserve"> orthogonal.</w:t>
      </w:r>
    </w:p>
    <w:p w14:paraId="69F18B5E" w14:textId="32116E9C" w:rsidR="003E346F" w:rsidRDefault="0060056B" w:rsidP="00C86A21">
      <w:pPr>
        <w:jc w:val="center"/>
      </w:pPr>
      <w:r>
        <w:rPr>
          <w:noProof/>
        </w:rPr>
        <w:lastRenderedPageBreak/>
        <w:drawing>
          <wp:inline distT="0" distB="0" distL="0" distR="0" wp14:anchorId="44329846" wp14:editId="73197103">
            <wp:extent cx="2902688" cy="1231900"/>
            <wp:effectExtent l="0" t="0" r="0" b="6350"/>
            <wp:docPr id="121886" name="圖片 12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322" t="68420" r="38377" b="4601"/>
                    <a:stretch/>
                  </pic:blipFill>
                  <pic:spPr bwMode="auto">
                    <a:xfrm>
                      <a:off x="0" y="0"/>
                      <a:ext cx="2906295" cy="1233431"/>
                    </a:xfrm>
                    <a:prstGeom prst="rect">
                      <a:avLst/>
                    </a:prstGeom>
                    <a:ln>
                      <a:noFill/>
                    </a:ln>
                    <a:extLst>
                      <a:ext uri="{53640926-AAD7-44D8-BBD7-CCE9431645EC}">
                        <a14:shadowObscured xmlns:a14="http://schemas.microsoft.com/office/drawing/2010/main"/>
                      </a:ext>
                    </a:extLst>
                  </pic:spPr>
                </pic:pic>
              </a:graphicData>
            </a:graphic>
          </wp:inline>
        </w:drawing>
      </w:r>
    </w:p>
    <w:p w14:paraId="61CD2D83" w14:textId="254FFD1B" w:rsidR="0060056B" w:rsidRDefault="00705CB5" w:rsidP="00C86A21">
      <w:pPr>
        <w:pStyle w:val="4"/>
      </w:pPr>
      <w:r>
        <w:rPr>
          <w:rFonts w:hint="eastAsia"/>
        </w:rPr>
        <w:t>Random Access</w:t>
      </w:r>
      <w:r w:rsidR="00FC5D11">
        <w:t xml:space="preserve"> Protocols</w:t>
      </w:r>
    </w:p>
    <w:p w14:paraId="727C90DA" w14:textId="0D2062F7" w:rsidR="003E346F" w:rsidRDefault="00FC5D11" w:rsidP="00C86A21">
      <w:pPr>
        <w:widowControl/>
        <w:ind w:firstLine="425"/>
      </w:pPr>
      <w:r>
        <w:t xml:space="preserve">Slotted ALOHA, ALOHA, CSMA, CSMA/CD, CSMA/CA belong in here. </w:t>
      </w:r>
      <w:r>
        <w:rPr>
          <w:rFonts w:hint="eastAsia"/>
        </w:rPr>
        <w:t xml:space="preserve">When </w:t>
      </w:r>
      <w:r>
        <w:t xml:space="preserve">node has a packet to send, it sends out immediately to a full data rate channel. Note that there is no priority on these nodes. As the result, collisions happen. </w:t>
      </w:r>
    </w:p>
    <w:p w14:paraId="3C50FDCC" w14:textId="2BCB019E" w:rsidR="00FC5D11" w:rsidRDefault="00FC5D11" w:rsidP="00C86A21">
      <w:pPr>
        <w:widowControl/>
        <w:ind w:firstLine="425"/>
      </w:pPr>
      <w:r>
        <w:rPr>
          <w:rFonts w:hint="eastAsia"/>
        </w:rPr>
        <w:t xml:space="preserve">How to </w:t>
      </w:r>
      <w:r>
        <w:t xml:space="preserve">detect collisions and how to recovery from them are the topics to dig into. </w:t>
      </w:r>
    </w:p>
    <w:p w14:paraId="48FFA235" w14:textId="0336A91C" w:rsidR="00FC5D11" w:rsidRDefault="00FC5D11" w:rsidP="00C86A21">
      <w:pPr>
        <w:widowControl/>
        <w:ind w:firstLine="425"/>
      </w:pPr>
      <w:r w:rsidRPr="00FC5D11">
        <w:rPr>
          <w:noProof/>
        </w:rPr>
        <w:drawing>
          <wp:inline distT="0" distB="0" distL="0" distR="0" wp14:anchorId="63024241" wp14:editId="710ECD66">
            <wp:extent cx="5274310" cy="1273810"/>
            <wp:effectExtent l="0" t="0" r="2540" b="2540"/>
            <wp:docPr id="176132" name="Picture 4" descr="C:\WINDOWS\Profiles\gerla\My Documents\kurose-pictures\5.3-6alohaS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2" name="Picture 4" descr="C:\WINDOWS\Profiles\gerla\My Documents\kurose-pictures\5.3-6alohaSLOT.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1273810"/>
                    </a:xfrm>
                    <a:prstGeom prst="rect">
                      <a:avLst/>
                    </a:prstGeom>
                    <a:noFill/>
                    <a:extLst/>
                  </pic:spPr>
                </pic:pic>
              </a:graphicData>
            </a:graphic>
          </wp:inline>
        </w:drawing>
      </w:r>
    </w:p>
    <w:p w14:paraId="072F733D" w14:textId="0EC2DB12" w:rsidR="008034D5" w:rsidRDefault="00FC5D11" w:rsidP="00402CE9">
      <w:pPr>
        <w:widowControl/>
      </w:pPr>
      <w:r>
        <w:tab/>
        <w:t>In Slotted ALOHA, time is divided into equal size slots</w:t>
      </w:r>
      <w:r w:rsidR="00EF715F">
        <w:t>. Every node transmits their own packet at the next slot. If collision happens, retransmit it again.</w:t>
      </w:r>
      <w:r w:rsidR="00402CE9">
        <w:tab/>
        <w:t xml:space="preserve">If each transmits in slot with probability p, the </w:t>
      </w:r>
      <w:r w:rsidR="00402CE9" w:rsidRPr="00402CE9">
        <w:t>channel</w:t>
      </w:r>
      <w:r w:rsidR="00402CE9">
        <w:t xml:space="preserve"> </w:t>
      </w:r>
      <w:r w:rsidR="00402CE9" w:rsidRPr="00402CE9">
        <w:t>use</w:t>
      </w:r>
      <w:r w:rsidR="00402CE9">
        <w:t xml:space="preserve"> </w:t>
      </w:r>
      <w:r w:rsidR="00402CE9" w:rsidRPr="00402CE9">
        <w:t xml:space="preserve">for useful transmissions </w:t>
      </w:r>
      <w:r w:rsidR="00402CE9">
        <w:t xml:space="preserve">at most </w:t>
      </w:r>
      <w:r w:rsidR="00402CE9" w:rsidRPr="00402CE9">
        <w:t>37%</w:t>
      </w:r>
      <w:r w:rsidR="00402CE9">
        <w:t xml:space="preserve"> of time.</w:t>
      </w:r>
    </w:p>
    <w:p w14:paraId="4264AE5F" w14:textId="1CE7F16F" w:rsidR="008034D5" w:rsidRDefault="00402CE9">
      <w:pPr>
        <w:widowControl/>
      </w:pPr>
      <w:r>
        <w:tab/>
      </w:r>
      <w:r w:rsidR="00C41574">
        <w:t>In Pure ALOHA, no synchronization is needed. The possibility of packet collision doubles as no time slot can control the incoming gate. The channel use for useful transmissions at most 18% of time. It is even worse.</w:t>
      </w:r>
    </w:p>
    <w:p w14:paraId="488C1839" w14:textId="1D421BC3" w:rsidR="00BF77E1" w:rsidRPr="00BA2FBE" w:rsidRDefault="00BF77E1">
      <w:pPr>
        <w:widowControl/>
      </w:pPr>
      <w:r>
        <w:tab/>
      </w:r>
      <w:r w:rsidRPr="00C86A21">
        <w:rPr>
          <w:b/>
        </w:rPr>
        <w:t>Carrier Sense Multiple Access (CSMA)</w:t>
      </w:r>
      <w:r>
        <w:t xml:space="preserve"> does a checking process before transmitting a packet. If channel sensed idle, CSMA transmit entire frame. The interesting thing is that channel might be occupied but sensed idle because of signal transmission time. </w:t>
      </w:r>
      <w:r w:rsidR="00BA2FBE">
        <w:t>In Figure, B sends out a packet at time t</w:t>
      </w:r>
      <w:r w:rsidR="00BA2FBE" w:rsidRPr="00C86A21">
        <w:rPr>
          <w:vertAlign w:val="subscript"/>
        </w:rPr>
        <w:t>0</w:t>
      </w:r>
      <w:r w:rsidR="00BA2FBE">
        <w:rPr>
          <w:vertAlign w:val="subscript"/>
        </w:rPr>
        <w:t xml:space="preserve"> </w:t>
      </w:r>
      <w:r w:rsidR="00BA2FBE">
        <w:t xml:space="preserve">but the signal has not been transmitted to D yet. However, D sends out a packet before getting the signal from B’s packet. The strip part in Figure represents packets collision. CDMA has no </w:t>
      </w:r>
      <w:r w:rsidR="00BA2FBE" w:rsidRPr="00BA2FBE">
        <w:t>remedy</w:t>
      </w:r>
      <w:r w:rsidR="00BA2FBE">
        <w:t xml:space="preserve"> procedure for it.</w:t>
      </w:r>
    </w:p>
    <w:p w14:paraId="346570D8" w14:textId="6F5FCE49" w:rsidR="00BF77E1" w:rsidRDefault="00BA2FBE" w:rsidP="00C86A21">
      <w:pPr>
        <w:widowControl/>
        <w:jc w:val="center"/>
      </w:pPr>
      <w:r>
        <w:rPr>
          <w:noProof/>
        </w:rPr>
        <w:lastRenderedPageBreak/>
        <w:drawing>
          <wp:inline distT="0" distB="0" distL="0" distR="0" wp14:anchorId="7AEAC6D3" wp14:editId="201281FD">
            <wp:extent cx="2541182" cy="2707363"/>
            <wp:effectExtent l="0" t="0" r="0" b="0"/>
            <wp:docPr id="121887" name="圖片 12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54118" cy="2721145"/>
                    </a:xfrm>
                    <a:prstGeom prst="rect">
                      <a:avLst/>
                    </a:prstGeom>
                  </pic:spPr>
                </pic:pic>
              </a:graphicData>
            </a:graphic>
          </wp:inline>
        </w:drawing>
      </w:r>
      <w:r>
        <w:rPr>
          <w:noProof/>
        </w:rPr>
        <w:drawing>
          <wp:inline distT="0" distB="0" distL="0" distR="0" wp14:anchorId="4586E38F" wp14:editId="100E592D">
            <wp:extent cx="2494893" cy="2784355"/>
            <wp:effectExtent l="0" t="0" r="1270" b="0"/>
            <wp:docPr id="176129" name="圖片 176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23584" cy="2816375"/>
                    </a:xfrm>
                    <a:prstGeom prst="rect">
                      <a:avLst/>
                    </a:prstGeom>
                  </pic:spPr>
                </pic:pic>
              </a:graphicData>
            </a:graphic>
          </wp:inline>
        </w:drawing>
      </w:r>
    </w:p>
    <w:p w14:paraId="5B62D228" w14:textId="507694AE" w:rsidR="00402CE9" w:rsidRDefault="00BA2FBE">
      <w:pPr>
        <w:widowControl/>
      </w:pPr>
      <w:r>
        <w:tab/>
      </w:r>
      <w:r w:rsidRPr="00C86A21">
        <w:rPr>
          <w:b/>
        </w:rPr>
        <w:t>Carrier Sense Multiple Access with Collision Detection (CSMA/CD)</w:t>
      </w:r>
      <w:r>
        <w:t xml:space="preserve"> includes the latency signal detection from transmitting packets. It can abort the collision </w:t>
      </w:r>
      <w:r w:rsidR="00B63A13">
        <w:t>packet transmission, send jam signal and defer exponential backoff</w:t>
      </w:r>
      <w:r>
        <w:t>.</w:t>
      </w:r>
    </w:p>
    <w:p w14:paraId="7032AE33" w14:textId="6351D64F" w:rsidR="00B63A13" w:rsidRDefault="00B63A13">
      <w:pPr>
        <w:widowControl/>
      </w:pPr>
      <w:r>
        <w:tab/>
      </w:r>
    </w:p>
    <w:p w14:paraId="12F4B57D" w14:textId="3A140F6B" w:rsidR="00BA2FBE" w:rsidRDefault="00BA2FBE" w:rsidP="00C86A21">
      <w:pPr>
        <w:pStyle w:val="4"/>
      </w:pPr>
      <w:r>
        <w:t>Taking Turns Protocols</w:t>
      </w:r>
    </w:p>
    <w:p w14:paraId="5FA873B9" w14:textId="5C2AB58F" w:rsidR="00BA2FBE" w:rsidRDefault="00BA2FBE" w:rsidP="00C86A21">
      <w:pPr>
        <w:widowControl/>
        <w:ind w:left="425"/>
        <w:jc w:val="center"/>
      </w:pPr>
      <w:r>
        <w:rPr>
          <w:noProof/>
        </w:rPr>
        <w:drawing>
          <wp:inline distT="0" distB="0" distL="0" distR="0" wp14:anchorId="3FEE5F7F" wp14:editId="437AE186">
            <wp:extent cx="2030154" cy="1866014"/>
            <wp:effectExtent l="0" t="0" r="8255" b="1270"/>
            <wp:docPr id="176128" name="圖片 176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33314" cy="1868919"/>
                    </a:xfrm>
                    <a:prstGeom prst="rect">
                      <a:avLst/>
                    </a:prstGeom>
                  </pic:spPr>
                </pic:pic>
              </a:graphicData>
            </a:graphic>
          </wp:inline>
        </w:drawing>
      </w:r>
      <w:r w:rsidR="00DF7100" w:rsidRPr="00DF7100">
        <w:rPr>
          <w:noProof/>
        </w:rPr>
        <w:t xml:space="preserve"> </w:t>
      </w:r>
      <w:r w:rsidR="00DF7100">
        <w:rPr>
          <w:noProof/>
        </w:rPr>
        <w:t xml:space="preserve">   </w:t>
      </w:r>
      <w:r w:rsidR="00DF7100">
        <w:rPr>
          <w:noProof/>
        </w:rPr>
        <w:drawing>
          <wp:inline distT="0" distB="0" distL="0" distR="0" wp14:anchorId="0F9281CF" wp14:editId="7A52D153">
            <wp:extent cx="2111906" cy="2596058"/>
            <wp:effectExtent l="0" t="0" r="3175" b="0"/>
            <wp:docPr id="176130" name="圖片 176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25302" cy="2612525"/>
                    </a:xfrm>
                    <a:prstGeom prst="rect">
                      <a:avLst/>
                    </a:prstGeom>
                  </pic:spPr>
                </pic:pic>
              </a:graphicData>
            </a:graphic>
          </wp:inline>
        </w:drawing>
      </w:r>
    </w:p>
    <w:p w14:paraId="4979B9FC" w14:textId="2B08707A" w:rsidR="001F4F28" w:rsidRDefault="00DF7100" w:rsidP="00C86A21">
      <w:pPr>
        <w:widowControl/>
        <w:ind w:firstLine="425"/>
      </w:pPr>
      <w:r>
        <w:t>Two approaches for taking turns protocols:</w:t>
      </w:r>
      <w:r w:rsidRPr="00C86A21">
        <w:rPr>
          <w:b/>
        </w:rPr>
        <w:t xml:space="preserve"> polling</w:t>
      </w:r>
      <w:r>
        <w:t xml:space="preserve"> and</w:t>
      </w:r>
      <w:r w:rsidRPr="00C86A21">
        <w:rPr>
          <w:b/>
        </w:rPr>
        <w:t xml:space="preserve"> token passing</w:t>
      </w:r>
      <w:r>
        <w:t>. D</w:t>
      </w:r>
      <w:r w:rsidR="001F4F28">
        <w:rPr>
          <w:rFonts w:hint="eastAsia"/>
        </w:rPr>
        <w:t>evices are grouped with a master device.</w:t>
      </w:r>
      <w:r w:rsidR="001F4F28">
        <w:t xml:space="preserve"> Master node invites slave nodes, asking whether they need to transmit packets.</w:t>
      </w:r>
      <w:r>
        <w:t xml:space="preserve"> This is in polling method, which is seldom used right now.</w:t>
      </w:r>
    </w:p>
    <w:p w14:paraId="40F716CD" w14:textId="16A8EF1F" w:rsidR="00BA2FBE" w:rsidRDefault="004C0897" w:rsidP="00C86A21">
      <w:pPr>
        <w:widowControl/>
        <w:ind w:firstLine="425"/>
      </w:pPr>
      <w:r>
        <w:rPr>
          <w:rFonts w:hint="eastAsia"/>
        </w:rPr>
        <w:t>Control token is a</w:t>
      </w:r>
      <w:r>
        <w:t>n</w:t>
      </w:r>
      <w:r>
        <w:rPr>
          <w:rFonts w:hint="eastAsia"/>
        </w:rPr>
        <w:t xml:space="preserve"> </w:t>
      </w:r>
      <w:r>
        <w:t xml:space="preserve">important </w:t>
      </w:r>
      <w:r>
        <w:rPr>
          <w:rFonts w:hint="eastAsia"/>
        </w:rPr>
        <w:t>key in</w:t>
      </w:r>
      <w:r>
        <w:t xml:space="preserve"> token passing method. If a node has nothing to send, control token is then passed to the next node. If a node has a packet to </w:t>
      </w:r>
      <w:r>
        <w:lastRenderedPageBreak/>
        <w:t>send, it send out the packet all around nodes. The passing nodes have to determine whether it need to copy the packet. The original packet then goes back to the sender and is removed from network. The sending authority will then give to the next node.</w:t>
      </w:r>
      <w:r>
        <w:rPr>
          <w:rFonts w:hint="eastAsia"/>
        </w:rPr>
        <w:t xml:space="preserve"> </w:t>
      </w:r>
      <w:r>
        <w:t>Because of the single token, single point failure, take-turn latency and token overhead are problems it faces.</w:t>
      </w:r>
    </w:p>
    <w:p w14:paraId="2521A44D" w14:textId="5BBBB3DE" w:rsidR="004C0897" w:rsidRDefault="004C0897">
      <w:pPr>
        <w:widowControl/>
      </w:pPr>
    </w:p>
    <w:p w14:paraId="142FFD79" w14:textId="16C992F1" w:rsidR="001D4FCB" w:rsidRDefault="001D4FCB" w:rsidP="00C86A21">
      <w:pPr>
        <w:pStyle w:val="4"/>
      </w:pPr>
      <w:r>
        <w:rPr>
          <w:rFonts w:hint="eastAsia"/>
        </w:rPr>
        <w:t>DOCSIS: The Link-Layer Protocol for Cable Internet Access</w:t>
      </w:r>
    </w:p>
    <w:p w14:paraId="636B6B80" w14:textId="258E41C5" w:rsidR="001D4FCB" w:rsidRDefault="001D4FCB" w:rsidP="00C86A21">
      <w:pPr>
        <w:ind w:firstLine="480"/>
        <w:jc w:val="center"/>
      </w:pPr>
      <w:r>
        <w:rPr>
          <w:noProof/>
        </w:rPr>
        <w:drawing>
          <wp:inline distT="0" distB="0" distL="0" distR="0" wp14:anchorId="5D7DDC56" wp14:editId="407AAACE">
            <wp:extent cx="4391025" cy="2457450"/>
            <wp:effectExtent l="0" t="0" r="9525" b="0"/>
            <wp:docPr id="176131" name="圖片 176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91025" cy="2457450"/>
                    </a:xfrm>
                    <a:prstGeom prst="rect">
                      <a:avLst/>
                    </a:prstGeom>
                  </pic:spPr>
                </pic:pic>
              </a:graphicData>
            </a:graphic>
          </wp:inline>
        </w:drawing>
      </w:r>
    </w:p>
    <w:p w14:paraId="4033FDC5" w14:textId="071F1C39" w:rsidR="001D4FCB" w:rsidRDefault="001D4FCB" w:rsidP="00C86A21">
      <w:pPr>
        <w:ind w:firstLine="480"/>
      </w:pPr>
      <w:r>
        <w:t xml:space="preserve">A cable access network typically connects several thousand residential cable modems to a </w:t>
      </w:r>
      <w:r w:rsidRPr="00C86A21">
        <w:rPr>
          <w:b/>
        </w:rPr>
        <w:t>cable modem termination system (CMTS)</w:t>
      </w:r>
      <w:r>
        <w:t xml:space="preserve"> at the cable network headend. The</w:t>
      </w:r>
      <w:r w:rsidRPr="00C86A21">
        <w:rPr>
          <w:b/>
        </w:rPr>
        <w:t xml:space="preserve"> Data-Over-Cable Service Interface Specifications (DOCSIS)</w:t>
      </w:r>
      <w:r>
        <w:t xml:space="preserve"> specifies the cable data network architecture and its protocols. DOCSIS uses FDM to divide the downstream and upstream network segments into multiple frequency channels. </w:t>
      </w:r>
    </w:p>
    <w:p w14:paraId="101BD510" w14:textId="3B3C2EAB" w:rsidR="001D4FCB" w:rsidRDefault="001D4FCB" w:rsidP="00C86A21">
      <w:pPr>
        <w:ind w:firstLine="480"/>
      </w:pPr>
      <w:r>
        <w:t xml:space="preserve">Each upstream and downstream channel is a broadcast channel. Frames transmitted on the </w:t>
      </w:r>
      <w:commentRangeStart w:id="91"/>
      <w:r>
        <w:t>downstream channel</w:t>
      </w:r>
      <w:commentRangeEnd w:id="91"/>
      <w:r w:rsidR="00750FAD">
        <w:rPr>
          <w:rStyle w:val="af3"/>
        </w:rPr>
        <w:commentReference w:id="91"/>
      </w:r>
      <w:r>
        <w:t xml:space="preserve"> by the CMTS are received by all cab</w:t>
      </w:r>
      <w:r w:rsidR="0045121D">
        <w:t>le modems receiving that channel.</w:t>
      </w:r>
      <w:r>
        <w:t xml:space="preserve"> </w:t>
      </w:r>
      <w:r w:rsidR="0045121D">
        <w:t>T</w:t>
      </w:r>
      <w:r>
        <w:t>here is no multiple access problem.</w:t>
      </w:r>
      <w:r w:rsidR="0045121D">
        <w:t xml:space="preserve"> M</w:t>
      </w:r>
      <w:r>
        <w:t>ultiple cable modems share the same upstream channel to the CMTS, and thus collisions can potentially occur.</w:t>
      </w:r>
    </w:p>
    <w:p w14:paraId="2E0B843D" w14:textId="39A03B50" w:rsidR="001D4FCB" w:rsidRDefault="001D4FCB" w:rsidP="001D4FCB">
      <w:r>
        <w:tab/>
        <w:t>As illustrated in Figure, each upstream channel is divided into intervals of</w:t>
      </w:r>
    </w:p>
    <w:p w14:paraId="0ADCE796" w14:textId="77777777" w:rsidR="001D4FCB" w:rsidRDefault="001D4FCB" w:rsidP="001D4FCB">
      <w:r>
        <w:t>time (TDM-like), each containing a sequence of mini-slots during which cable</w:t>
      </w:r>
    </w:p>
    <w:p w14:paraId="0ED733DC" w14:textId="1908CE4D" w:rsidR="0045121D" w:rsidRPr="0045121D" w:rsidRDefault="001D4FCB" w:rsidP="001D4FCB">
      <w:r>
        <w:t>modems can transmit to the CMTS. The CMTS explicitly grants permission to individual cable modems to transmit during specific mini-slots by sending a control message known as a MAP message on a</w:t>
      </w:r>
      <w:r w:rsidR="0045121D">
        <w:t xml:space="preserve"> </w:t>
      </w:r>
      <w:r>
        <w:t xml:space="preserve">downstream channel to specify which cable </w:t>
      </w:r>
      <w:r>
        <w:lastRenderedPageBreak/>
        <w:t>modem can transmit</w:t>
      </w:r>
      <w:r w:rsidR="0045121D">
        <w:t xml:space="preserve"> </w:t>
      </w:r>
      <w:r>
        <w:t>during which min</w:t>
      </w:r>
      <w:r w:rsidR="0045121D">
        <w:t>i-slot</w:t>
      </w:r>
      <w:r>
        <w:t>.</w:t>
      </w:r>
    </w:p>
    <w:p w14:paraId="4E16F002" w14:textId="260B5E15" w:rsidR="001D4FCB" w:rsidRDefault="001D4FCB" w:rsidP="00C86A21">
      <w:pPr>
        <w:ind w:firstLine="480"/>
      </w:pPr>
      <w:r>
        <w:t xml:space="preserve">These mini-slot-request frames are transmitted in a random access manner and so may collide with each other. </w:t>
      </w:r>
      <w:r w:rsidR="0045121D">
        <w:t>T</w:t>
      </w:r>
      <w:r>
        <w:t xml:space="preserve">he cable modem infers that its mini-slot-request frame experienced a collision if it does not receive a response to the requested allocation in the next downstream control message. When a collision is inferred, a cable modem uses </w:t>
      </w:r>
      <w:commentRangeStart w:id="92"/>
      <w:r>
        <w:t>binary exponential backoff</w:t>
      </w:r>
      <w:commentRangeEnd w:id="92"/>
      <w:r w:rsidR="00790744">
        <w:rPr>
          <w:rStyle w:val="af3"/>
        </w:rPr>
        <w:commentReference w:id="92"/>
      </w:r>
      <w:r>
        <w:t xml:space="preserve"> to defer the retransmission of its mini-slot -request frame to a future time slot. </w:t>
      </w:r>
    </w:p>
    <w:p w14:paraId="125860E6" w14:textId="77777777" w:rsidR="00750FAD" w:rsidRDefault="00750FAD" w:rsidP="00C4558F"/>
    <w:p w14:paraId="1C1CA355" w14:textId="01343AB7" w:rsidR="00750FAD" w:rsidRDefault="00750FAD" w:rsidP="00C4558F">
      <w:r>
        <w:t>DOCSIS 1.0 : included functional elements in cable modems.</w:t>
      </w:r>
    </w:p>
    <w:p w14:paraId="11B2AB2E" w14:textId="74C48EAD" w:rsidR="00750FAD" w:rsidRDefault="00750FAD" w:rsidP="00C4558F">
      <w:r>
        <w:t>DOCSIS 1.1 : standardized quality of service (QoS) mechanisms.</w:t>
      </w:r>
    </w:p>
    <w:p w14:paraId="0E5DB923" w14:textId="065E258F" w:rsidR="00750FAD" w:rsidRDefault="00750FAD" w:rsidP="00C4558F">
      <w:r>
        <w:t>DOCSIS 2.0 : enhanced upstream data rates for symmetric services (IP telephony).</w:t>
      </w:r>
    </w:p>
    <w:p w14:paraId="3C943ABF" w14:textId="17DCD2C1" w:rsidR="00750FAD" w:rsidRDefault="00750FAD" w:rsidP="00C4558F">
      <w:r>
        <w:t>DOCSIS 3.0 : increased data rates (US and DS) and support for IPv6.</w:t>
      </w:r>
    </w:p>
    <w:p w14:paraId="4C974EE7" w14:textId="77777777" w:rsidR="00750FAD" w:rsidRDefault="00750FAD" w:rsidP="00C4558F">
      <w:r>
        <w:t>DOCSIS 3.1 :</w:t>
      </w:r>
    </w:p>
    <w:p w14:paraId="687690A4" w14:textId="66A0AB90" w:rsidR="00750FAD" w:rsidRDefault="00750FAD" w:rsidP="00C4558F">
      <w:r>
        <w:t xml:space="preserve">10 Gbit/s downstream and 1 Gbit/s upstream using 4096 QAM. </w:t>
      </w:r>
    </w:p>
    <w:p w14:paraId="2D02EBBE" w14:textId="77777777" w:rsidR="00B00059" w:rsidRDefault="00750FAD" w:rsidP="00C4558F">
      <w:r>
        <w:t>do away with 6 MHz and 8 MHz wid</w:t>
      </w:r>
      <w:r w:rsidR="00B00059">
        <w:t xml:space="preserve">e channel spacing </w:t>
      </w:r>
    </w:p>
    <w:p w14:paraId="0FDE4570" w14:textId="641A9FE1" w:rsidR="00BE40D7" w:rsidRDefault="00B00059" w:rsidP="00C4558F">
      <w:r>
        <w:t xml:space="preserve">and </w:t>
      </w:r>
      <w:r w:rsidR="00750FAD">
        <w:t>use narrower (25 kHz or 50 kHz wide)</w:t>
      </w:r>
      <w:r w:rsidR="00BE40D7">
        <w:t xml:space="preserve"> OFDM</w:t>
      </w:r>
      <w:r w:rsidR="00750FAD">
        <w:t xml:space="preserve"> subcarriers</w:t>
      </w:r>
      <w:r w:rsidR="00BE40D7">
        <w:t>.</w:t>
      </w:r>
    </w:p>
    <w:p w14:paraId="403493CC" w14:textId="77777777" w:rsidR="00B00059" w:rsidRDefault="00750FAD" w:rsidP="00C4558F">
      <w:r>
        <w:t>new energy management features reduce its energy usage</w:t>
      </w:r>
    </w:p>
    <w:p w14:paraId="1D9E92B9" w14:textId="4AE87A85" w:rsidR="00750FAD" w:rsidRDefault="00B00059" w:rsidP="00C4558F">
      <w:r>
        <w:t xml:space="preserve">DOCSIS-PIE algorithm </w:t>
      </w:r>
      <w:r w:rsidR="00750FAD">
        <w:t>reduce bufferbloat</w:t>
      </w:r>
      <w:r>
        <w:t>….</w:t>
      </w:r>
    </w:p>
    <w:p w14:paraId="3C39E5C1" w14:textId="3B7B8A9E" w:rsidR="001D4FCB" w:rsidRPr="001F4F28" w:rsidRDefault="00750FAD" w:rsidP="00C4558F">
      <w:r>
        <w:t xml:space="preserve">DOCSIS 4.0 : </w:t>
      </w:r>
      <w:r w:rsidR="00B00059">
        <w:t>DOCSIS 3.1 Full Duplex + F</w:t>
      </w:r>
      <w:r>
        <w:t>ull spectrum (0 MHz to ~1.8 GHz)</w:t>
      </w:r>
      <w:r w:rsidR="00B00059" w:rsidRPr="001D4FCB" w:rsidDel="00B00059">
        <w:t xml:space="preserve"> </w:t>
      </w:r>
    </w:p>
    <w:p w14:paraId="50E34012" w14:textId="5ECFCF6B" w:rsidR="00BA2FBE" w:rsidRDefault="004C0897" w:rsidP="00C86A21">
      <w:pPr>
        <w:pStyle w:val="3"/>
      </w:pPr>
      <w:bookmarkStart w:id="93" w:name="_Toc50621750"/>
      <w:r>
        <w:rPr>
          <w:rFonts w:hint="eastAsia"/>
        </w:rPr>
        <w:t>Link-Layer Addressing</w:t>
      </w:r>
      <w:bookmarkEnd w:id="93"/>
    </w:p>
    <w:p w14:paraId="7D19B8B4" w14:textId="7E333950" w:rsidR="004C0897" w:rsidRDefault="006E1ADF" w:rsidP="00C86A21">
      <w:pPr>
        <w:widowControl/>
        <w:ind w:firstLine="480"/>
      </w:pPr>
      <w:r>
        <w:t>A link-layer address is variously called a LAN address, a physical address, or a MAC address. For most LANs, the MAC address is 6 bytes long. Ever</w:t>
      </w:r>
      <w:r>
        <w:rPr>
          <w:rFonts w:hint="eastAsia"/>
        </w:rPr>
        <w:t>y adapter has an unique MAC address</w:t>
      </w:r>
      <w:r w:rsidR="00B1281B">
        <w:t xml:space="preserve"> and portable</w:t>
      </w:r>
      <w:r>
        <w:rPr>
          <w:rFonts w:hint="eastAsia"/>
        </w:rPr>
        <w:t>.</w:t>
      </w:r>
    </w:p>
    <w:p w14:paraId="391DCD34" w14:textId="5737B228" w:rsidR="00BA2FBE" w:rsidRDefault="00B1281B">
      <w:pPr>
        <w:widowControl/>
      </w:pPr>
      <w:r>
        <w:tab/>
      </w:r>
      <w:r w:rsidRPr="00C86A21">
        <w:rPr>
          <w:b/>
        </w:rPr>
        <w:t xml:space="preserve">Address Resolution Protocol </w:t>
      </w:r>
      <w:r w:rsidR="009F3341" w:rsidRPr="00C86A21">
        <w:rPr>
          <w:b/>
        </w:rPr>
        <w:t>(ARP)</w:t>
      </w:r>
      <w:r w:rsidR="009F3341">
        <w:t xml:space="preserve"> </w:t>
      </w:r>
      <w:r>
        <w:t>provides searching MAC address of neighbor nodes. Each IP node on LAN has ARP table, which includes IP address, MAC address and TTL for address mapping.</w:t>
      </w:r>
      <w:r w:rsidR="00C76EB6">
        <w:t xml:space="preserve"> </w:t>
      </w:r>
      <w:r w:rsidR="009C0363">
        <w:t>If user A doesn’t have user B’s MAC address, user A broadcasts ARP query with B’s IP address. User B receives ARP packet and replies to A with its MAC address. User A may update its ARP table with new data.</w:t>
      </w:r>
    </w:p>
    <w:p w14:paraId="4756157D" w14:textId="1C6E71ED" w:rsidR="00BA2FBE" w:rsidRDefault="009C0363">
      <w:pPr>
        <w:widowControl/>
      </w:pPr>
      <w:r>
        <w:tab/>
        <w:t>Assumed two subnets is connected through a router. User from one subnet try to send datagram to the other subnet user. Knowing the default gateway of the middle router, user then creates link-layer frame with router’s MAC address as destination</w:t>
      </w:r>
      <w:r w:rsidR="00E326F5">
        <w:t xml:space="preserve"> and attaches it on datagram. Router can follow the datagram’s header to find the real destination user.</w:t>
      </w:r>
    </w:p>
    <w:p w14:paraId="07CE9D1F" w14:textId="77777777" w:rsidR="00E326F5" w:rsidRDefault="00E326F5">
      <w:pPr>
        <w:widowControl/>
      </w:pPr>
    </w:p>
    <w:p w14:paraId="54154566" w14:textId="4111B0C5" w:rsidR="00E326F5" w:rsidRDefault="00E326F5" w:rsidP="00C86A21">
      <w:pPr>
        <w:pStyle w:val="3"/>
      </w:pPr>
      <w:bookmarkStart w:id="94" w:name="_Toc50621751"/>
      <w:r>
        <w:lastRenderedPageBreak/>
        <w:t>Ethernet</w:t>
      </w:r>
      <w:bookmarkEnd w:id="94"/>
    </w:p>
    <w:p w14:paraId="4F142BA7" w14:textId="2AA58C68" w:rsidR="00E326F5" w:rsidRDefault="00E326F5" w:rsidP="00C86A21">
      <w:pPr>
        <w:widowControl/>
        <w:ind w:firstLine="425"/>
      </w:pPr>
      <w:r>
        <w:rPr>
          <w:rFonts w:hint="eastAsia"/>
        </w:rPr>
        <w:t xml:space="preserve">Ethernet has dominated wired LAN technology </w:t>
      </w:r>
      <w:r>
        <w:t>nowadays</w:t>
      </w:r>
      <w:r>
        <w:rPr>
          <w:rFonts w:hint="eastAsia"/>
        </w:rPr>
        <w:t xml:space="preserve"> by its </w:t>
      </w:r>
      <w:r>
        <w:t>features</w:t>
      </w:r>
      <w:r>
        <w:rPr>
          <w:rFonts w:hint="eastAsia"/>
        </w:rPr>
        <w:t>: s</w:t>
      </w:r>
      <w:r>
        <w:t>imple, cheap and speedy from 10Mbps to 10Gps.</w:t>
      </w:r>
      <w:r w:rsidR="00AB161D">
        <w:t xml:space="preserve"> Ethernet is connectionless and unreliable. The MAC protocol it uses is </w:t>
      </w:r>
      <w:r w:rsidR="00AB161D" w:rsidRPr="00C86A21">
        <w:rPr>
          <w:b/>
        </w:rPr>
        <w:t>CSMA/CD</w:t>
      </w:r>
      <w:r w:rsidR="00AB161D">
        <w:t>.</w:t>
      </w:r>
      <w:r w:rsidR="00F90AEE">
        <w:t xml:space="preserve"> </w:t>
      </w:r>
      <w:r w:rsidR="00AB161D">
        <w:t>Its frame structure is shown below.</w:t>
      </w:r>
    </w:p>
    <w:p w14:paraId="331F8D20" w14:textId="075EECD8" w:rsidR="00514FAB" w:rsidRDefault="00514FAB" w:rsidP="00C86A21">
      <w:pPr>
        <w:widowControl/>
        <w:ind w:firstLine="425"/>
      </w:pPr>
      <w:r>
        <w:rPr>
          <w:noProof/>
        </w:rPr>
        <w:drawing>
          <wp:inline distT="0" distB="0" distL="0" distR="0" wp14:anchorId="68585555" wp14:editId="55FA1A72">
            <wp:extent cx="4859079" cy="836745"/>
            <wp:effectExtent l="0" t="0" r="0" b="1905"/>
            <wp:docPr id="176133" name="圖片 176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19314" cy="847118"/>
                    </a:xfrm>
                    <a:prstGeom prst="rect">
                      <a:avLst/>
                    </a:prstGeom>
                    <a:noFill/>
                  </pic:spPr>
                </pic:pic>
              </a:graphicData>
            </a:graphic>
          </wp:inline>
        </w:drawing>
      </w:r>
    </w:p>
    <w:p w14:paraId="7E950D87" w14:textId="4AE1FC65" w:rsidR="00514FAB" w:rsidRDefault="00514FAB" w:rsidP="00C86A21">
      <w:pPr>
        <w:pStyle w:val="ac"/>
        <w:widowControl/>
        <w:numPr>
          <w:ilvl w:val="0"/>
          <w:numId w:val="52"/>
        </w:numPr>
        <w:ind w:leftChars="0"/>
      </w:pPr>
      <w:r w:rsidRPr="00C86A21">
        <w:rPr>
          <w:b/>
        </w:rPr>
        <w:t>Data field</w:t>
      </w:r>
      <w:r>
        <w:t xml:space="preserve"> (46 to 1,500 bytes). This field carries the IP datagram or stuffed things.</w:t>
      </w:r>
    </w:p>
    <w:p w14:paraId="2AA77561" w14:textId="7E8839CA" w:rsidR="00514FAB" w:rsidRDefault="00514FAB" w:rsidP="00C86A21">
      <w:pPr>
        <w:pStyle w:val="ac"/>
        <w:widowControl/>
        <w:numPr>
          <w:ilvl w:val="0"/>
          <w:numId w:val="52"/>
        </w:numPr>
        <w:ind w:leftChars="0"/>
      </w:pPr>
      <w:r w:rsidRPr="00C86A21">
        <w:rPr>
          <w:b/>
        </w:rPr>
        <w:t>Destination address</w:t>
      </w:r>
      <w:r>
        <w:t xml:space="preserve"> (6 bytes). This field contains the MAC address of the destination adapter. </w:t>
      </w:r>
    </w:p>
    <w:p w14:paraId="754EC547" w14:textId="5FE58A82" w:rsidR="00514FAB" w:rsidRDefault="00514FAB" w:rsidP="00C86A21">
      <w:pPr>
        <w:pStyle w:val="ac"/>
        <w:widowControl/>
        <w:numPr>
          <w:ilvl w:val="0"/>
          <w:numId w:val="52"/>
        </w:numPr>
        <w:ind w:leftChars="0"/>
      </w:pPr>
      <w:r w:rsidRPr="00C86A21">
        <w:rPr>
          <w:b/>
        </w:rPr>
        <w:t>Source address</w:t>
      </w:r>
      <w:r>
        <w:t xml:space="preserve"> (6 bytes). This field contains the MAC address of the adapter that</w:t>
      </w:r>
    </w:p>
    <w:p w14:paraId="70CD0F69" w14:textId="3946FDA1" w:rsidR="00514FAB" w:rsidRDefault="00514FAB" w:rsidP="00C86A21">
      <w:pPr>
        <w:pStyle w:val="ac"/>
        <w:widowControl/>
        <w:numPr>
          <w:ilvl w:val="0"/>
          <w:numId w:val="52"/>
        </w:numPr>
        <w:ind w:leftChars="0"/>
      </w:pPr>
      <w:r w:rsidRPr="00C86A21">
        <w:rPr>
          <w:b/>
        </w:rPr>
        <w:t>Type field</w:t>
      </w:r>
      <w:r>
        <w:t xml:space="preserve"> (2 bytes). The type field permits Ethernet to multiplex network-layer protocols. </w:t>
      </w:r>
      <w:r w:rsidR="004C785B">
        <w:t>T</w:t>
      </w:r>
      <w:r>
        <w:t>hese fields serve to glue a protocol at one layer to a protocol at the layer above.</w:t>
      </w:r>
    </w:p>
    <w:p w14:paraId="5B33615C" w14:textId="7291AC7F" w:rsidR="00514FAB" w:rsidRDefault="00514FAB" w:rsidP="00C86A21">
      <w:pPr>
        <w:pStyle w:val="ac"/>
        <w:widowControl/>
        <w:numPr>
          <w:ilvl w:val="0"/>
          <w:numId w:val="52"/>
        </w:numPr>
        <w:ind w:leftChars="0"/>
      </w:pPr>
      <w:r w:rsidRPr="00C86A21">
        <w:rPr>
          <w:b/>
        </w:rPr>
        <w:t>Cyclic redundancy check</w:t>
      </w:r>
      <w:r>
        <w:t xml:space="preserve"> (CRC) (4 bytes</w:t>
      </w:r>
      <w:r w:rsidR="004C785B">
        <w:t>). As discussed in Ch.5-2</w:t>
      </w:r>
      <w:r>
        <w:t>, the purpose of the CRC field is to allow the receiving adapter to detect bit</w:t>
      </w:r>
      <w:r w:rsidR="004C785B">
        <w:t xml:space="preserve"> </w:t>
      </w:r>
      <w:r>
        <w:t>errors in the frame.</w:t>
      </w:r>
    </w:p>
    <w:p w14:paraId="76D567B2" w14:textId="51671ABA" w:rsidR="00514FAB" w:rsidRDefault="00514FAB" w:rsidP="00C86A21">
      <w:pPr>
        <w:pStyle w:val="ac"/>
        <w:widowControl/>
        <w:numPr>
          <w:ilvl w:val="0"/>
          <w:numId w:val="52"/>
        </w:numPr>
        <w:ind w:leftChars="0"/>
      </w:pPr>
      <w:r w:rsidRPr="00C86A21">
        <w:rPr>
          <w:b/>
        </w:rPr>
        <w:t>Preamble</w:t>
      </w:r>
      <w:r>
        <w:t xml:space="preserve"> (8 bytes). The preamble field serve to “wake up” the receiving</w:t>
      </w:r>
      <w:r w:rsidR="004C785B">
        <w:t xml:space="preserve"> </w:t>
      </w:r>
      <w:r>
        <w:t>adapters and to synchronize their clocks to that of the sender’s clock.</w:t>
      </w:r>
    </w:p>
    <w:p w14:paraId="7B792B68" w14:textId="77777777" w:rsidR="004C785B" w:rsidRDefault="004C785B">
      <w:pPr>
        <w:widowControl/>
      </w:pPr>
    </w:p>
    <w:p w14:paraId="78089470" w14:textId="3F4C9D1B" w:rsidR="004C785B" w:rsidRDefault="005C3139" w:rsidP="00C4558F">
      <w:pPr>
        <w:widowControl/>
        <w:ind w:firstLine="480"/>
      </w:pPr>
      <w:r>
        <w:t xml:space="preserve">Manchester encoding combines clocks and data in the signal. There will be a bit change between each gap of time interval. It helps receiving device to synchronize with sending device. </w:t>
      </w:r>
    </w:p>
    <w:p w14:paraId="5EF06CC0" w14:textId="534D3AE4" w:rsidR="004C785B" w:rsidRDefault="005C3139">
      <w:pPr>
        <w:widowControl/>
      </w:pPr>
      <w:r>
        <w:rPr>
          <w:noProof/>
        </w:rPr>
        <w:drawing>
          <wp:inline distT="0" distB="0" distL="0" distR="0" wp14:anchorId="63DCEF71" wp14:editId="2EFDA26F">
            <wp:extent cx="5272405" cy="2505710"/>
            <wp:effectExtent l="0" t="0" r="4445" b="8890"/>
            <wp:docPr id="176135" name="圖片 176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2405" cy="2505710"/>
                    </a:xfrm>
                    <a:prstGeom prst="rect">
                      <a:avLst/>
                    </a:prstGeom>
                    <a:noFill/>
                    <a:ln>
                      <a:noFill/>
                    </a:ln>
                  </pic:spPr>
                </pic:pic>
              </a:graphicData>
            </a:graphic>
          </wp:inline>
        </w:drawing>
      </w:r>
    </w:p>
    <w:p w14:paraId="6419BEB1" w14:textId="77777777" w:rsidR="00923347" w:rsidRDefault="00923347">
      <w:pPr>
        <w:widowControl/>
      </w:pPr>
    </w:p>
    <w:p w14:paraId="4AB57E57" w14:textId="77777777" w:rsidR="00923347" w:rsidRDefault="00923347">
      <w:pPr>
        <w:widowControl/>
      </w:pPr>
    </w:p>
    <w:p w14:paraId="468860AC" w14:textId="63DB318C" w:rsidR="005C3139" w:rsidRDefault="00D97C85" w:rsidP="00C4558F">
      <w:pPr>
        <w:pStyle w:val="3"/>
      </w:pPr>
      <w:bookmarkStart w:id="95" w:name="_Toc50621752"/>
      <w:r>
        <w:rPr>
          <w:rFonts w:hint="eastAsia"/>
        </w:rPr>
        <w:t>Point to Point Protocol</w:t>
      </w:r>
      <w:r>
        <w:t>s</w:t>
      </w:r>
      <w:bookmarkEnd w:id="95"/>
    </w:p>
    <w:p w14:paraId="518E1A9B" w14:textId="1486C5BD" w:rsidR="00D97C85" w:rsidRDefault="00D97C85" w:rsidP="00C4558F">
      <w:pPr>
        <w:ind w:firstLine="480"/>
      </w:pPr>
      <w:r>
        <w:rPr>
          <w:rFonts w:hint="eastAsia"/>
        </w:rPr>
        <w:t xml:space="preserve">One sender, one receiver and one link. </w:t>
      </w:r>
      <w:r>
        <w:t xml:space="preserve">Because of distribution from multiple users environment, there is no need for MAC. </w:t>
      </w:r>
      <w:r w:rsidR="007F0DE9">
        <w:t xml:space="preserve">Popular point to point data link control protocols are PPP and HDLC. </w:t>
      </w:r>
      <w:r>
        <w:t>Example usages for these kinds of technique are dialup link, ISDN line.</w:t>
      </w:r>
    </w:p>
    <w:p w14:paraId="2C73D440" w14:textId="7D32126F" w:rsidR="00D97C85" w:rsidRPr="00844F7A" w:rsidRDefault="007F0DE9" w:rsidP="00C4558F">
      <w:pPr>
        <w:pStyle w:val="4"/>
      </w:pPr>
      <w:r>
        <w:tab/>
        <w:t>Point-to-Point Protocol</w:t>
      </w:r>
    </w:p>
    <w:p w14:paraId="29861EC3" w14:textId="7A0ADFCD" w:rsidR="007F0DE9" w:rsidRDefault="007F0DE9" w:rsidP="00C4558F">
      <w:pPr>
        <w:ind w:left="425"/>
      </w:pPr>
      <w:r>
        <w:rPr>
          <w:rFonts w:hint="eastAsia"/>
        </w:rPr>
        <w:t>PPP is defined in [</w:t>
      </w:r>
      <w:r>
        <w:t>RFC 1557</w:t>
      </w:r>
      <w:r>
        <w:rPr>
          <w:rFonts w:hint="eastAsia"/>
        </w:rPr>
        <w:t>]</w:t>
      </w:r>
      <w:r>
        <w:t>.</w:t>
      </w:r>
      <w:r>
        <w:rPr>
          <w:rFonts w:hint="eastAsia"/>
        </w:rPr>
        <w:t xml:space="preserve"> </w:t>
      </w:r>
      <w:r>
        <w:t>Several design requirements for it are:</w:t>
      </w:r>
    </w:p>
    <w:p w14:paraId="5FD7EF79" w14:textId="0F973E9B" w:rsidR="007F0DE9" w:rsidRDefault="007F0DE9" w:rsidP="00C4558F">
      <w:pPr>
        <w:pStyle w:val="ac"/>
        <w:numPr>
          <w:ilvl w:val="0"/>
          <w:numId w:val="53"/>
        </w:numPr>
        <w:ind w:leftChars="0"/>
      </w:pPr>
      <w:r>
        <w:t>P</w:t>
      </w:r>
      <w:r>
        <w:rPr>
          <w:rFonts w:hint="eastAsia"/>
        </w:rPr>
        <w:t xml:space="preserve">acket </w:t>
      </w:r>
      <w:r>
        <w:t>framing: Encapsulation of network-layer datagram. It has ability to demultiplex upwards and carry any layer-3 protocol at the same time.</w:t>
      </w:r>
    </w:p>
    <w:p w14:paraId="254CD515" w14:textId="1DB1AE27" w:rsidR="007F0DE9" w:rsidRDefault="007F0DE9" w:rsidP="00C4558F">
      <w:pPr>
        <w:pStyle w:val="ac"/>
        <w:numPr>
          <w:ilvl w:val="0"/>
          <w:numId w:val="53"/>
        </w:numPr>
        <w:ind w:leftChars="0"/>
      </w:pPr>
      <w:r>
        <w:t>Bit transparency: Carry any bit pattern in data field.</w:t>
      </w:r>
    </w:p>
    <w:p w14:paraId="4472CE02" w14:textId="0376DAEC" w:rsidR="007F0DE9" w:rsidRDefault="007F0DE9" w:rsidP="00C4558F">
      <w:pPr>
        <w:pStyle w:val="ac"/>
        <w:numPr>
          <w:ilvl w:val="0"/>
          <w:numId w:val="53"/>
        </w:numPr>
        <w:ind w:leftChars="0"/>
      </w:pPr>
      <w:r>
        <w:t>Error detection: Note that it has no ability for correction.</w:t>
      </w:r>
    </w:p>
    <w:p w14:paraId="01B94F21" w14:textId="1DE3608F" w:rsidR="007F0DE9" w:rsidRDefault="007F0DE9" w:rsidP="00C4558F">
      <w:pPr>
        <w:pStyle w:val="ac"/>
        <w:numPr>
          <w:ilvl w:val="0"/>
          <w:numId w:val="53"/>
        </w:numPr>
        <w:ind w:leftChars="0"/>
      </w:pPr>
      <w:r>
        <w:t>Connection liveness: Detect signal link failure to network layer.</w:t>
      </w:r>
    </w:p>
    <w:p w14:paraId="45B723C0" w14:textId="7A0CD564" w:rsidR="007F0DE9" w:rsidRDefault="007F0DE9" w:rsidP="00C4558F">
      <w:pPr>
        <w:pStyle w:val="ac"/>
        <w:numPr>
          <w:ilvl w:val="0"/>
          <w:numId w:val="53"/>
        </w:numPr>
        <w:ind w:leftChars="0"/>
      </w:pPr>
      <w:r>
        <w:t>Network layer address negotiation: endpoint can learn and configure other’s network address.</w:t>
      </w:r>
    </w:p>
    <w:p w14:paraId="73E3825B" w14:textId="24E76476" w:rsidR="007F0DE9" w:rsidRDefault="007F0DE9" w:rsidP="00C4558F">
      <w:pPr>
        <w:ind w:firstLine="425"/>
      </w:pPr>
      <w:r>
        <w:rPr>
          <w:rFonts w:hint="eastAsia"/>
        </w:rPr>
        <w:t>PPP can</w:t>
      </w:r>
      <w:r>
        <w:t>’t do error correction or recovery, flow control, in-order delivery and multipoint links. The three former problems can be relegated to higher layers.</w:t>
      </w:r>
    </w:p>
    <w:p w14:paraId="2E8B2AD1" w14:textId="09790E24" w:rsidR="0016273A" w:rsidRDefault="0016273A" w:rsidP="00C4558F">
      <w:r w:rsidRPr="0016273A">
        <w:rPr>
          <w:noProof/>
        </w:rPr>
        <w:drawing>
          <wp:inline distT="0" distB="0" distL="0" distR="0" wp14:anchorId="653B08E3" wp14:editId="1899619F">
            <wp:extent cx="4862509" cy="486889"/>
            <wp:effectExtent l="0" t="0" r="0" b="8890"/>
            <wp:docPr id="176136" name="圖片 176136" descr="https://download.huawei.com/mdl/imgDownload?uuid=db53587c8753468bb944504a12b5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ownload.huawei.com/mdl/imgDownload?uuid=db53587c8753468bb944504a12b51237"/>
                    <pic:cNvPicPr>
                      <a:picLocks noChangeAspect="1" noChangeArrowheads="1"/>
                    </pic:cNvPicPr>
                  </pic:nvPicPr>
                  <pic:blipFill rotWithShape="1">
                    <a:blip r:embed="rId106">
                      <a:extLst>
                        <a:ext uri="{28A0092B-C50C-407E-A947-70E740481C1C}">
                          <a14:useLocalDpi xmlns:a14="http://schemas.microsoft.com/office/drawing/2010/main" val="0"/>
                        </a:ext>
                      </a:extLst>
                    </a:blip>
                    <a:srcRect b="80990"/>
                    <a:stretch/>
                  </pic:blipFill>
                  <pic:spPr bwMode="auto">
                    <a:xfrm>
                      <a:off x="0" y="0"/>
                      <a:ext cx="4869180" cy="487557"/>
                    </a:xfrm>
                    <a:prstGeom prst="rect">
                      <a:avLst/>
                    </a:prstGeom>
                    <a:noFill/>
                    <a:ln>
                      <a:noFill/>
                    </a:ln>
                    <a:extLst>
                      <a:ext uri="{53640926-AAD7-44D8-BBD7-CCE9431645EC}">
                        <a14:shadowObscured xmlns:a14="http://schemas.microsoft.com/office/drawing/2010/main"/>
                      </a:ext>
                    </a:extLst>
                  </pic:spPr>
                </pic:pic>
              </a:graphicData>
            </a:graphic>
          </wp:inline>
        </w:drawing>
      </w:r>
    </w:p>
    <w:p w14:paraId="40042BC0" w14:textId="1495E4DF" w:rsidR="0016273A" w:rsidRDefault="0016273A" w:rsidP="00C4558F">
      <w:r>
        <w:tab/>
        <w:t>PPP data frame is shown as above:</w:t>
      </w:r>
    </w:p>
    <w:p w14:paraId="7B0F49FA" w14:textId="5F6A0635" w:rsidR="0016273A" w:rsidRDefault="0016273A" w:rsidP="00C4558F">
      <w:pPr>
        <w:pStyle w:val="ac"/>
        <w:numPr>
          <w:ilvl w:val="0"/>
          <w:numId w:val="54"/>
        </w:numPr>
        <w:ind w:leftChars="0"/>
      </w:pPr>
      <w:r>
        <w:rPr>
          <w:rFonts w:hint="eastAsia"/>
        </w:rPr>
        <w:t>Flag</w:t>
      </w:r>
      <w:r>
        <w:t xml:space="preserve">: </w:t>
      </w:r>
      <w:r w:rsidRPr="0016273A">
        <w:t>Indicates the end of a PPP frame.</w:t>
      </w:r>
    </w:p>
    <w:p w14:paraId="017D138C" w14:textId="1DFA3817" w:rsidR="0016273A" w:rsidRDefault="0016273A" w:rsidP="00C4558F">
      <w:pPr>
        <w:pStyle w:val="ac"/>
        <w:numPr>
          <w:ilvl w:val="0"/>
          <w:numId w:val="54"/>
        </w:numPr>
        <w:ind w:leftChars="0"/>
      </w:pPr>
      <w:r>
        <w:t xml:space="preserve">Address: </w:t>
      </w:r>
      <w:r w:rsidR="005D1622">
        <w:t>D</w:t>
      </w:r>
      <w:r w:rsidR="005D1622" w:rsidRPr="005D1622">
        <w:t>estination of the frame.</w:t>
      </w:r>
      <w:r w:rsidR="005D1622">
        <w:t xml:space="preserve"> </w:t>
      </w:r>
      <w:r>
        <w:t>Does nothing in PPP.</w:t>
      </w:r>
      <w:r w:rsidR="005D1622">
        <w:t xml:space="preserve"> Always set to “0xFF”.</w:t>
      </w:r>
    </w:p>
    <w:p w14:paraId="387E738C" w14:textId="2660D543" w:rsidR="005D1622" w:rsidRDefault="005D1622" w:rsidP="00C4558F">
      <w:pPr>
        <w:pStyle w:val="ac"/>
        <w:numPr>
          <w:ilvl w:val="0"/>
          <w:numId w:val="54"/>
        </w:numPr>
        <w:ind w:leftChars="0"/>
      </w:pPr>
      <w:r>
        <w:t>Control: F</w:t>
      </w:r>
      <w:r w:rsidRPr="005D1622">
        <w:t>or various control purposes</w:t>
      </w:r>
      <w:r>
        <w:t>. Does nothing in PPP. Always set to “0x03”.</w:t>
      </w:r>
    </w:p>
    <w:p w14:paraId="5D0E1F2F" w14:textId="11D11CF3" w:rsidR="0016273A" w:rsidRDefault="0091136F" w:rsidP="00C4558F">
      <w:pPr>
        <w:pStyle w:val="ac"/>
        <w:numPr>
          <w:ilvl w:val="0"/>
          <w:numId w:val="54"/>
        </w:numPr>
        <w:ind w:leftChars="0"/>
      </w:pPr>
      <w:r>
        <w:rPr>
          <w:rFonts w:hint="eastAsia"/>
        </w:rPr>
        <w:t>Protocol</w:t>
      </w:r>
      <w:r>
        <w:t>: Upper layer protocol to which frame delivered.</w:t>
      </w:r>
    </w:p>
    <w:p w14:paraId="600A75D3" w14:textId="77777777" w:rsidR="0091136F" w:rsidRDefault="0091136F" w:rsidP="00C4558F">
      <w:pPr>
        <w:pStyle w:val="ac"/>
        <w:numPr>
          <w:ilvl w:val="0"/>
          <w:numId w:val="54"/>
        </w:numPr>
        <w:ind w:leftChars="0"/>
      </w:pPr>
      <w:r>
        <w:t>Information: Upper layer data.</w:t>
      </w:r>
    </w:p>
    <w:p w14:paraId="01CF34A8" w14:textId="275DEC3E" w:rsidR="0016273A" w:rsidRDefault="0091136F" w:rsidP="00C4558F">
      <w:pPr>
        <w:pStyle w:val="ac"/>
        <w:numPr>
          <w:ilvl w:val="0"/>
          <w:numId w:val="54"/>
        </w:numPr>
        <w:ind w:leftChars="0"/>
      </w:pPr>
      <w:r w:rsidRPr="0091136F">
        <w:t>Frame Check Sequence (FCS):</w:t>
      </w:r>
      <w:r>
        <w:t xml:space="preserve"> CRC for error detection.</w:t>
      </w:r>
    </w:p>
    <w:p w14:paraId="464AF704" w14:textId="5E791072" w:rsidR="0016273A" w:rsidRDefault="0013474E" w:rsidP="00C4558F">
      <w:pPr>
        <w:ind w:firstLine="480"/>
      </w:pPr>
      <w:r>
        <w:rPr>
          <w:rFonts w:hint="eastAsia"/>
        </w:rPr>
        <w:t xml:space="preserve">However, if data in the Information field has </w:t>
      </w:r>
      <w:r>
        <w:t xml:space="preserve">a </w:t>
      </w:r>
      <w:r>
        <w:rPr>
          <w:rFonts w:hint="eastAsia"/>
        </w:rPr>
        <w:t xml:space="preserve">substring </w:t>
      </w:r>
      <w:r>
        <w:t>as same as the flag, how can PPP detect it is not the exact flag? Here comes byte stuffing.</w:t>
      </w:r>
    </w:p>
    <w:p w14:paraId="3E44DE28" w14:textId="3D404E45" w:rsidR="0013474E" w:rsidRDefault="0013474E" w:rsidP="00C4558F">
      <w:r>
        <w:tab/>
        <w:t>Byte stuffing is to stuff additional data bits for d</w:t>
      </w:r>
      <w:r w:rsidRPr="0013474E">
        <w:t>istinguish</w:t>
      </w:r>
      <w:r>
        <w:t>ing data or flag. It adds extra &lt;01111110&gt; data bytes after the &lt;01111110&gt; DATA byte. PPP then can recognize that &lt;0111 1110 0111 1110&gt; is in data field and &lt;0111 1110&gt;</w:t>
      </w:r>
      <w:r w:rsidR="003429CE">
        <w:t xml:space="preserve"> is in flag field.</w:t>
      </w:r>
    </w:p>
    <w:p w14:paraId="5FCC0F75" w14:textId="1FC9FDCB" w:rsidR="00AB56FE" w:rsidRDefault="00AB56FE" w:rsidP="00C4558F">
      <w:pPr>
        <w:jc w:val="center"/>
      </w:pPr>
      <w:r>
        <w:rPr>
          <w:noProof/>
        </w:rPr>
        <w:lastRenderedPageBreak/>
        <w:drawing>
          <wp:inline distT="0" distB="0" distL="0" distR="0" wp14:anchorId="367A8FC6" wp14:editId="3F5C70E8">
            <wp:extent cx="3681350" cy="2291291"/>
            <wp:effectExtent l="0" t="0" r="0" b="0"/>
            <wp:docPr id="176137" name="圖片 176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98425" cy="2301918"/>
                    </a:xfrm>
                    <a:prstGeom prst="rect">
                      <a:avLst/>
                    </a:prstGeom>
                    <a:noFill/>
                  </pic:spPr>
                </pic:pic>
              </a:graphicData>
            </a:graphic>
          </wp:inline>
        </w:drawing>
      </w:r>
    </w:p>
    <w:p w14:paraId="58644102" w14:textId="3A3007B3" w:rsidR="00AB56FE" w:rsidRDefault="00AB56FE" w:rsidP="00C4558F">
      <w:r>
        <w:tab/>
        <w:t>PPP’s FSM is shown in above. Starting with dead state, PPP must establish and authenticate link</w:t>
      </w:r>
      <w:r w:rsidR="00630E65">
        <w:t>, then configure the network layer information before exchanging data from upper layer. For IP, the messages for IP configuration is controlled by IP Control Protocol (IPCP).</w:t>
      </w:r>
    </w:p>
    <w:p w14:paraId="593CC649" w14:textId="77777777" w:rsidR="0091136F" w:rsidRDefault="0091136F" w:rsidP="00C4558F"/>
    <w:p w14:paraId="44F32CA2" w14:textId="0DD42CDE" w:rsidR="0016273A" w:rsidRDefault="008D6F26" w:rsidP="00C4558F">
      <w:pPr>
        <w:pStyle w:val="3"/>
      </w:pPr>
      <w:r>
        <w:tab/>
      </w:r>
      <w:bookmarkStart w:id="96" w:name="_Toc50621753"/>
      <w:r>
        <w:t>Link Virtualization: ATM and MPLS</w:t>
      </w:r>
      <w:bookmarkEnd w:id="96"/>
    </w:p>
    <w:p w14:paraId="539F9715" w14:textId="57300B9A" w:rsidR="00D97C85" w:rsidRDefault="008D6F26" w:rsidP="00C4558F">
      <w:pPr>
        <w:ind w:firstLine="425"/>
      </w:pPr>
      <w:r>
        <w:rPr>
          <w:rFonts w:hint="eastAsia"/>
        </w:rPr>
        <w:t>Virtualization of resou</w:t>
      </w:r>
      <w:r>
        <w:t>r</w:t>
      </w:r>
      <w:r>
        <w:rPr>
          <w:rFonts w:hint="eastAsia"/>
        </w:rPr>
        <w:t xml:space="preserve">ces </w:t>
      </w:r>
      <w:r>
        <w:t xml:space="preserve">simplifies the complicated structure that is easier to manage them. </w:t>
      </w:r>
    </w:p>
    <w:p w14:paraId="10236032" w14:textId="3BE194D0" w:rsidR="001F0190" w:rsidRPr="00D97C85" w:rsidRDefault="001F0190" w:rsidP="00C4558F">
      <w:r>
        <w:rPr>
          <w:noProof/>
        </w:rPr>
        <w:drawing>
          <wp:inline distT="0" distB="0" distL="0" distR="0" wp14:anchorId="5816C0A2" wp14:editId="36D4BE9E">
            <wp:extent cx="5274945" cy="3328035"/>
            <wp:effectExtent l="0" t="0" r="1905" b="5715"/>
            <wp:docPr id="176138" name="圖片 176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945" cy="3328035"/>
                    </a:xfrm>
                    <a:prstGeom prst="rect">
                      <a:avLst/>
                    </a:prstGeom>
                  </pic:spPr>
                </pic:pic>
              </a:graphicData>
            </a:graphic>
          </wp:inline>
        </w:drawing>
      </w:r>
    </w:p>
    <w:p w14:paraId="78F186FE" w14:textId="4D0B3CE8" w:rsidR="005C3139" w:rsidRDefault="001F0190">
      <w:pPr>
        <w:widowControl/>
      </w:pPr>
      <w:r>
        <w:tab/>
      </w:r>
      <w:r w:rsidR="007D76AE">
        <w:t>Assume</w:t>
      </w:r>
      <w:r>
        <w:t xml:space="preserve"> two different nets with different addressing conventions, packet formats, error recovery or routing</w:t>
      </w:r>
      <w:r w:rsidR="007D76AE">
        <w:t xml:space="preserve">. For this example, ARPA net and satellite net are </w:t>
      </w:r>
      <w:r w:rsidR="007D76AE">
        <w:lastRenderedPageBreak/>
        <w:t xml:space="preserve">introduced. Network Gateway can connect two different net by transforming one protocols to another protocols. </w:t>
      </w:r>
      <w:r w:rsidR="002F6189">
        <w:t>It can be really difficult to transform between satellite protocol and ARPA protocol. Virtualizing hosts from two different nets with Internetwork layer, in this example, IP, achieves to communicate in a same language.</w:t>
      </w:r>
    </w:p>
    <w:p w14:paraId="2EFA2286" w14:textId="6603C8F2" w:rsidR="002F6189" w:rsidRDefault="002F6189">
      <w:pPr>
        <w:widowControl/>
      </w:pPr>
      <w:r>
        <w:tab/>
        <w:t>In this section, ATM and MPLS will be introduced for a detailed example. They are totally different from Internet with service models, addressing and routing.</w:t>
      </w:r>
    </w:p>
    <w:p w14:paraId="3A40D530" w14:textId="7A5F83B5" w:rsidR="00EE1586" w:rsidRDefault="00EE1586" w:rsidP="00C4558F">
      <w:pPr>
        <w:pStyle w:val="4"/>
      </w:pPr>
      <w:r>
        <w:tab/>
        <w:t>Asynchronous Transfer Mode</w:t>
      </w:r>
    </w:p>
    <w:p w14:paraId="40DFFC12" w14:textId="77777777" w:rsidR="00647E5C" w:rsidRDefault="00647E5C" w:rsidP="00647E5C">
      <w:pPr>
        <w:widowControl/>
        <w:ind w:firstLine="480"/>
      </w:pPr>
      <w:r>
        <w:t xml:space="preserve">Being a </w:t>
      </w:r>
      <w:r w:rsidRPr="00EE1586">
        <w:t xml:space="preserve">1980s/1990’s standard for high-speed (155Mbps to 622 Mbps and higher) </w:t>
      </w:r>
      <w:r>
        <w:t xml:space="preserve">with </w:t>
      </w:r>
      <w:r w:rsidRPr="00EE1586">
        <w:t>Broadband Integrated Service Digital Network architecture</w:t>
      </w:r>
      <w:r>
        <w:t>,</w:t>
      </w:r>
      <w:r>
        <w:rPr>
          <w:rFonts w:hint="eastAsia"/>
        </w:rPr>
        <w:t xml:space="preserve"> ATM </w:t>
      </w:r>
      <w:r>
        <w:t>integrates</w:t>
      </w:r>
      <w:r w:rsidRPr="00EE1586">
        <w:t xml:space="preserve">, end-end </w:t>
      </w:r>
      <w:r>
        <w:t>transport of carry voice, video and</w:t>
      </w:r>
      <w:r w:rsidRPr="00EE1586">
        <w:t xml:space="preserve"> data</w:t>
      </w:r>
      <w:r>
        <w:t xml:space="preserve">. It requires meeting time/QoS of voice and data, unlike IP’s best effort method. To approach this goal, virtual circuits is the proper choice for the plan. </w:t>
      </w:r>
    </w:p>
    <w:p w14:paraId="6BD61082" w14:textId="77777777" w:rsidR="00647E5C" w:rsidRDefault="00647E5C" w:rsidP="00647E5C">
      <w:pPr>
        <w:widowControl/>
        <w:ind w:firstLine="480"/>
      </w:pPr>
      <w:r>
        <w:t>We have mentioned virtual circuits in Ch4.2. Beside to the basic features of VC, two way for connected methods are listed through VC: permanent or switched. The transmission route is decided permanently or dynamically.</w:t>
      </w:r>
    </w:p>
    <w:p w14:paraId="0E44407E" w14:textId="77777777" w:rsidR="00647E5C" w:rsidRPr="0041269C" w:rsidRDefault="00647E5C" w:rsidP="00647E5C">
      <w:pPr>
        <w:widowControl/>
        <w:ind w:firstLine="480"/>
      </w:pPr>
    </w:p>
    <w:p w14:paraId="6B6ADF96" w14:textId="77777777" w:rsidR="00647E5C" w:rsidRDefault="00647E5C" w:rsidP="00647E5C">
      <w:pPr>
        <w:widowControl/>
      </w:pPr>
      <w:r>
        <w:tab/>
      </w:r>
      <w:r>
        <w:rPr>
          <w:noProof/>
        </w:rPr>
        <w:drawing>
          <wp:inline distT="0" distB="0" distL="0" distR="0" wp14:anchorId="179A9238" wp14:editId="1FE83587">
            <wp:extent cx="4497572" cy="1789941"/>
            <wp:effectExtent l="0" t="0" r="0" b="1270"/>
            <wp:docPr id="176134" name="圖片 176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11584" cy="1795518"/>
                    </a:xfrm>
                    <a:prstGeom prst="rect">
                      <a:avLst/>
                    </a:prstGeom>
                    <a:noFill/>
                  </pic:spPr>
                </pic:pic>
              </a:graphicData>
            </a:graphic>
          </wp:inline>
        </w:drawing>
      </w:r>
    </w:p>
    <w:p w14:paraId="7E107812" w14:textId="77777777" w:rsidR="00647E5C" w:rsidRDefault="00647E5C" w:rsidP="00647E5C">
      <w:pPr>
        <w:widowControl/>
      </w:pPr>
      <w:r>
        <w:tab/>
      </w:r>
    </w:p>
    <w:p w14:paraId="58DB5109" w14:textId="77777777" w:rsidR="00647E5C" w:rsidRDefault="00647E5C" w:rsidP="00647E5C">
      <w:pPr>
        <w:widowControl/>
        <w:ind w:firstLine="425"/>
      </w:pPr>
      <w:r>
        <w:t xml:space="preserve">ATM layer, providing switch and route function for cells, which are similarly fixed-length packets from Internet, is in data link layer in OSI reference model. Adaption layer only exists at the edge of ATM network, doing data segmentation and reassembly. AAL promises to provide a unique channel for each service. For example, </w:t>
      </w:r>
      <w:r w:rsidRPr="00784C52">
        <w:t>AAL1 for CBR (Constant Bit Rate) services</w:t>
      </w:r>
      <w:r>
        <w:t xml:space="preserve">, </w:t>
      </w:r>
      <w:r w:rsidRPr="00784C52">
        <w:t>AAL</w:t>
      </w:r>
      <w:r>
        <w:t xml:space="preserve">2 </w:t>
      </w:r>
      <w:r w:rsidRPr="00784C52">
        <w:t xml:space="preserve">for </w:t>
      </w:r>
      <w:r>
        <w:t>V</w:t>
      </w:r>
      <w:r w:rsidRPr="00784C52">
        <w:t>BR (</w:t>
      </w:r>
      <w:r>
        <w:t>Variable</w:t>
      </w:r>
      <w:r w:rsidRPr="00784C52">
        <w:t xml:space="preserve"> Bit Rate) services</w:t>
      </w:r>
      <w:r>
        <w:t>, all the other data will be assigned to AAL5.</w:t>
      </w:r>
    </w:p>
    <w:p w14:paraId="70C0A1E7" w14:textId="77777777" w:rsidR="00647E5C" w:rsidRDefault="00647E5C" w:rsidP="00647E5C">
      <w:pPr>
        <w:widowControl/>
        <w:ind w:firstLine="425"/>
      </w:pPr>
      <w:r>
        <w:t>Two sublayers can be found in physical</w:t>
      </w:r>
      <w:r>
        <w:rPr>
          <w:rFonts w:hint="eastAsia"/>
        </w:rPr>
        <w:t xml:space="preserve"> </w:t>
      </w:r>
      <w:r>
        <w:t>layer:</w:t>
      </w:r>
    </w:p>
    <w:p w14:paraId="291020BE" w14:textId="77777777" w:rsidR="00647E5C" w:rsidRDefault="00647E5C" w:rsidP="00647E5C">
      <w:pPr>
        <w:pStyle w:val="ac"/>
        <w:widowControl/>
        <w:numPr>
          <w:ilvl w:val="0"/>
          <w:numId w:val="56"/>
        </w:numPr>
        <w:ind w:leftChars="0"/>
      </w:pPr>
      <w:r>
        <w:rPr>
          <w:rFonts w:hint="eastAsia"/>
        </w:rPr>
        <w:t>Transmission</w:t>
      </w:r>
      <w:r>
        <w:t xml:space="preserve"> Convergence Sublayer (TCS): rewrite ATM layer to PMC sublayer.</w:t>
      </w:r>
    </w:p>
    <w:p w14:paraId="6AC4DC62" w14:textId="77777777" w:rsidR="00647E5C" w:rsidRDefault="00647E5C" w:rsidP="00647E5C">
      <w:pPr>
        <w:pStyle w:val="ac"/>
        <w:widowControl/>
        <w:numPr>
          <w:ilvl w:val="0"/>
          <w:numId w:val="56"/>
        </w:numPr>
        <w:ind w:leftChars="0"/>
      </w:pPr>
      <w:r>
        <w:t>Physical Medium Dependent: depends on physical mediums.</w:t>
      </w:r>
    </w:p>
    <w:p w14:paraId="1D4780C2" w14:textId="77777777" w:rsidR="00647E5C" w:rsidRDefault="00647E5C" w:rsidP="00647E5C">
      <w:pPr>
        <w:widowControl/>
        <w:ind w:firstLine="425"/>
      </w:pPr>
    </w:p>
    <w:p w14:paraId="5B234E58" w14:textId="77777777" w:rsidR="00647E5C" w:rsidRDefault="00647E5C" w:rsidP="00647E5C">
      <w:pPr>
        <w:widowControl/>
      </w:pPr>
      <w:r>
        <w:rPr>
          <w:noProof/>
        </w:rPr>
        <w:lastRenderedPageBreak/>
        <w:drawing>
          <wp:inline distT="0" distB="0" distL="0" distR="0" wp14:anchorId="2A5A44F3" wp14:editId="6413EE00">
            <wp:extent cx="5274945" cy="2437765"/>
            <wp:effectExtent l="0" t="0" r="1905" b="635"/>
            <wp:docPr id="176140" name="圖片 176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945" cy="2437765"/>
                    </a:xfrm>
                    <a:prstGeom prst="rect">
                      <a:avLst/>
                    </a:prstGeom>
                  </pic:spPr>
                </pic:pic>
              </a:graphicData>
            </a:graphic>
          </wp:inline>
        </w:drawing>
      </w:r>
    </w:p>
    <w:p w14:paraId="748164D3" w14:textId="77777777" w:rsidR="00647E5C" w:rsidRDefault="00647E5C" w:rsidP="00647E5C">
      <w:pPr>
        <w:widowControl/>
        <w:jc w:val="center"/>
      </w:pPr>
      <w:r w:rsidRPr="0022307D">
        <w:rPr>
          <w:noProof/>
        </w:rPr>
        <w:drawing>
          <wp:inline distT="0" distB="0" distL="0" distR="0" wp14:anchorId="6B9E5A07" wp14:editId="34F0AB31">
            <wp:extent cx="3880884" cy="2753960"/>
            <wp:effectExtent l="0" t="0" r="5715" b="8890"/>
            <wp:docPr id="176143" name="圖片 176143" descr="The structure of the ATM cel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structure of the ATM cell. | Download Scientific Diagram"/>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90762" cy="2760970"/>
                    </a:xfrm>
                    <a:prstGeom prst="rect">
                      <a:avLst/>
                    </a:prstGeom>
                    <a:noFill/>
                    <a:ln>
                      <a:noFill/>
                    </a:ln>
                  </pic:spPr>
                </pic:pic>
              </a:graphicData>
            </a:graphic>
          </wp:inline>
        </w:drawing>
      </w:r>
      <w:r w:rsidRPr="0022307D">
        <w:rPr>
          <w:noProof/>
        </w:rPr>
        <w:t xml:space="preserve"> </w:t>
      </w:r>
    </w:p>
    <w:p w14:paraId="2305F135" w14:textId="77777777" w:rsidR="00647E5C" w:rsidRDefault="00647E5C" w:rsidP="00647E5C">
      <w:pPr>
        <w:widowControl/>
      </w:pPr>
      <w:r>
        <w:tab/>
        <w:t>Small payload shorts cell-creation delay for digitized voice. Header includes:</w:t>
      </w:r>
    </w:p>
    <w:p w14:paraId="36035027" w14:textId="77777777" w:rsidR="00647E5C" w:rsidRDefault="00647E5C" w:rsidP="00647E5C">
      <w:pPr>
        <w:pStyle w:val="ac"/>
        <w:widowControl/>
        <w:numPr>
          <w:ilvl w:val="0"/>
          <w:numId w:val="55"/>
        </w:numPr>
        <w:ind w:leftChars="0"/>
      </w:pPr>
      <w:r>
        <w:rPr>
          <w:rFonts w:hint="eastAsia"/>
        </w:rPr>
        <w:t>GFC</w:t>
      </w:r>
      <w:r>
        <w:t xml:space="preserve">: Generic flow control. </w:t>
      </w:r>
    </w:p>
    <w:p w14:paraId="3826B01A" w14:textId="77777777" w:rsidR="00647E5C" w:rsidRDefault="00647E5C" w:rsidP="00647E5C">
      <w:pPr>
        <w:pStyle w:val="ac"/>
        <w:widowControl/>
        <w:numPr>
          <w:ilvl w:val="0"/>
          <w:numId w:val="55"/>
        </w:numPr>
        <w:ind w:leftChars="0"/>
      </w:pPr>
      <w:r>
        <w:t>VPI:</w:t>
      </w:r>
      <w:r w:rsidRPr="0022307D">
        <w:t xml:space="preserve"> Virtual Path Identifier</w:t>
      </w:r>
      <w:r>
        <w:t>. Choice for virtual path.</w:t>
      </w:r>
    </w:p>
    <w:p w14:paraId="3F3E974F" w14:textId="77777777" w:rsidR="00647E5C" w:rsidRDefault="00647E5C" w:rsidP="00647E5C">
      <w:pPr>
        <w:pStyle w:val="ac"/>
        <w:widowControl/>
        <w:numPr>
          <w:ilvl w:val="0"/>
          <w:numId w:val="55"/>
        </w:numPr>
        <w:ind w:leftChars="0"/>
      </w:pPr>
      <w:r>
        <w:rPr>
          <w:rFonts w:hint="eastAsia"/>
        </w:rPr>
        <w:t>VCI</w:t>
      </w:r>
      <w:r>
        <w:t>: Virtual channel ID is changed from link to link.</w:t>
      </w:r>
    </w:p>
    <w:p w14:paraId="5F3F7E93" w14:textId="77777777" w:rsidR="00647E5C" w:rsidRDefault="00647E5C" w:rsidP="00647E5C">
      <w:pPr>
        <w:pStyle w:val="ac"/>
        <w:widowControl/>
        <w:numPr>
          <w:ilvl w:val="0"/>
          <w:numId w:val="55"/>
        </w:numPr>
        <w:ind w:leftChars="0"/>
      </w:pPr>
      <w:r>
        <w:t>PT: Payload Type.</w:t>
      </w:r>
    </w:p>
    <w:p w14:paraId="21E7B52E" w14:textId="77777777" w:rsidR="00647E5C" w:rsidRDefault="00647E5C" w:rsidP="00647E5C">
      <w:pPr>
        <w:pStyle w:val="ac"/>
        <w:widowControl/>
        <w:numPr>
          <w:ilvl w:val="0"/>
          <w:numId w:val="55"/>
        </w:numPr>
        <w:ind w:leftChars="0"/>
      </w:pPr>
      <w:r>
        <w:t>CLP: Cell Loss Priority bit. Decision which cell can be thrown out first due to congestion.</w:t>
      </w:r>
    </w:p>
    <w:p w14:paraId="511E6F24" w14:textId="77777777" w:rsidR="00647E5C" w:rsidRDefault="00647E5C" w:rsidP="00647E5C">
      <w:pPr>
        <w:pStyle w:val="ac"/>
        <w:widowControl/>
        <w:numPr>
          <w:ilvl w:val="0"/>
          <w:numId w:val="55"/>
        </w:numPr>
        <w:ind w:leftChars="0"/>
      </w:pPr>
      <w:r>
        <w:rPr>
          <w:rFonts w:hint="eastAsia"/>
        </w:rPr>
        <w:t>HEC</w:t>
      </w:r>
      <w:r>
        <w:t>: Header Error Correction. Based on CRC-8.</w:t>
      </w:r>
    </w:p>
    <w:p w14:paraId="0B311D7A" w14:textId="77777777" w:rsidR="00DD1862" w:rsidRDefault="00DD1862" w:rsidP="00C4558F">
      <w:pPr>
        <w:pStyle w:val="ac"/>
        <w:widowControl/>
        <w:ind w:leftChars="0"/>
      </w:pPr>
    </w:p>
    <w:p w14:paraId="00AA9453" w14:textId="150C3B30" w:rsidR="00764F31" w:rsidRDefault="00CE5C7F" w:rsidP="00C4558F">
      <w:pPr>
        <w:widowControl/>
        <w:jc w:val="center"/>
      </w:pPr>
      <w:r w:rsidRPr="00CE5C7F">
        <w:rPr>
          <w:noProof/>
        </w:rPr>
        <w:lastRenderedPageBreak/>
        <w:drawing>
          <wp:inline distT="0" distB="0" distL="0" distR="0" wp14:anchorId="043367C5" wp14:editId="7BE81350">
            <wp:extent cx="5274572" cy="3710763"/>
            <wp:effectExtent l="0" t="0" r="2540" b="4445"/>
            <wp:docPr id="176144" name="圖片 176144" descr="https://image.slidesharecdn.com/lecture24-111112071244-phpapp01/95/lecture24-17-728.jpg?cb=132108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slidesharecdn.com/lecture24-111112071244-phpapp01/95/lecture24-17-728.jpg?cb=1321082433"/>
                    <pic:cNvPicPr>
                      <a:picLocks noChangeAspect="1" noChangeArrowheads="1"/>
                    </pic:cNvPicPr>
                  </pic:nvPicPr>
                  <pic:blipFill rotWithShape="1">
                    <a:blip r:embed="rId112">
                      <a:extLst>
                        <a:ext uri="{28A0092B-C50C-407E-A947-70E740481C1C}">
                          <a14:useLocalDpi xmlns:a14="http://schemas.microsoft.com/office/drawing/2010/main" val="0"/>
                        </a:ext>
                      </a:extLst>
                    </a:blip>
                    <a:srcRect b="6200"/>
                    <a:stretch/>
                  </pic:blipFill>
                  <pic:spPr bwMode="auto">
                    <a:xfrm>
                      <a:off x="0" y="0"/>
                      <a:ext cx="5274945" cy="3711026"/>
                    </a:xfrm>
                    <a:prstGeom prst="rect">
                      <a:avLst/>
                    </a:prstGeom>
                    <a:noFill/>
                    <a:ln>
                      <a:noFill/>
                    </a:ln>
                    <a:extLst>
                      <a:ext uri="{53640926-AAD7-44D8-BBD7-CCE9431645EC}">
                        <a14:shadowObscured xmlns:a14="http://schemas.microsoft.com/office/drawing/2010/main"/>
                      </a:ext>
                    </a:extLst>
                  </pic:spPr>
                </pic:pic>
              </a:graphicData>
            </a:graphic>
          </wp:inline>
        </w:drawing>
      </w:r>
    </w:p>
    <w:p w14:paraId="50316BD4" w14:textId="5465B0CB" w:rsidR="002F6189" w:rsidRPr="00844F7A" w:rsidRDefault="00784C52">
      <w:pPr>
        <w:widowControl/>
      </w:pPr>
      <w:r>
        <w:tab/>
        <w:t xml:space="preserve">As ATM cannot prevent the growing of Ethernet in LAN, </w:t>
      </w:r>
      <w:r w:rsidR="00295429">
        <w:t>c</w:t>
      </w:r>
      <w:r w:rsidR="00295429" w:rsidRPr="00295429">
        <w:t>ompatible</w:t>
      </w:r>
      <w:r w:rsidR="00295429">
        <w:t xml:space="preserve"> </w:t>
      </w:r>
      <w:r>
        <w:t>with IP network is the turnaround for being survive from Ethernet.</w:t>
      </w:r>
      <w:r w:rsidR="00CE5C7F">
        <w:t xml:space="preserve"> </w:t>
      </w:r>
      <w:r w:rsidR="00EA7C91">
        <w:t>Generally,</w:t>
      </w:r>
      <w:r w:rsidR="00CE5C7F">
        <w:t xml:space="preserve"> IP datagrams </w:t>
      </w:r>
      <w:r w:rsidR="00EA7C91">
        <w:rPr>
          <w:rFonts w:hint="eastAsia"/>
        </w:rPr>
        <w:t xml:space="preserve">embed </w:t>
      </w:r>
      <w:r w:rsidR="00CE5C7F">
        <w:t xml:space="preserve">into AAL5 </w:t>
      </w:r>
      <w:r w:rsidR="00EA7C91">
        <w:t xml:space="preserve">protocol data units (PDU). All the hosts no matter </w:t>
      </w:r>
      <w:r w:rsidR="00156E7E">
        <w:t>they are</w:t>
      </w:r>
      <w:r w:rsidR="00EA7C91">
        <w:t xml:space="preserve"> in ATM network or not can communicate with each other through IP.</w:t>
      </w:r>
    </w:p>
    <w:p w14:paraId="13028E6B" w14:textId="77777777" w:rsidR="002F6189" w:rsidRDefault="002F6189">
      <w:pPr>
        <w:widowControl/>
      </w:pPr>
    </w:p>
    <w:p w14:paraId="31B86CFF" w14:textId="647DAB03" w:rsidR="00844F7A" w:rsidRDefault="00844F7A" w:rsidP="00C4558F">
      <w:pPr>
        <w:pStyle w:val="4"/>
      </w:pPr>
      <w:r>
        <w:rPr>
          <w:rFonts w:hint="eastAsia"/>
        </w:rPr>
        <w:t xml:space="preserve">Multiprotocol label </w:t>
      </w:r>
      <w:r>
        <w:t>switching (MPLS)</w:t>
      </w:r>
    </w:p>
    <w:p w14:paraId="0B3A4F54" w14:textId="1D4A9F4A" w:rsidR="00844F7A" w:rsidRDefault="00844F7A" w:rsidP="00C4558F">
      <w:pPr>
        <w:widowControl/>
        <w:ind w:firstLine="425"/>
      </w:pPr>
      <w:r>
        <w:rPr>
          <w:rFonts w:hint="eastAsia"/>
        </w:rPr>
        <w:t xml:space="preserve">The initial goad of MPLS is to </w:t>
      </w:r>
      <w:r>
        <w:t>speed up IP forwarding by using fixed length label to do forwarding. This label field allows different protocols to put their own destination expression.</w:t>
      </w:r>
    </w:p>
    <w:p w14:paraId="15C9C651" w14:textId="37D83C1E" w:rsidR="00844F7A" w:rsidRDefault="00844F7A" w:rsidP="00C4558F">
      <w:pPr>
        <w:widowControl/>
        <w:ind w:firstLine="425"/>
      </w:pPr>
      <w:r>
        <w:rPr>
          <w:noProof/>
        </w:rPr>
        <w:lastRenderedPageBreak/>
        <w:drawing>
          <wp:inline distT="0" distB="0" distL="0" distR="0" wp14:anchorId="710B5997" wp14:editId="2484287D">
            <wp:extent cx="4560660" cy="3540642"/>
            <wp:effectExtent l="0" t="0" r="0" b="3175"/>
            <wp:docPr id="176146" name="圖片 176146" descr="https://media.cheggcdn.com/media%2F4bb%2F4bbf91f9-1265-41b6-989f-e31bf4ab950b%2FphpkJHa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edia.cheggcdn.com/media%2F4bb%2F4bbf91f9-1265-41b6-989f-e31bf4ab950b%2FphpkJHaC8.png"/>
                    <pic:cNvPicPr>
                      <a:picLocks noChangeAspect="1" noChangeArrowheads="1"/>
                    </pic:cNvPicPr>
                  </pic:nvPicPr>
                  <pic:blipFill rotWithShape="1">
                    <a:blip r:embed="rId113">
                      <a:extLst>
                        <a:ext uri="{28A0092B-C50C-407E-A947-70E740481C1C}">
                          <a14:useLocalDpi xmlns:a14="http://schemas.microsoft.com/office/drawing/2010/main" val="0"/>
                        </a:ext>
                      </a:extLst>
                    </a:blip>
                    <a:srcRect l="3225" r="10302" b="13967"/>
                    <a:stretch/>
                  </pic:blipFill>
                  <pic:spPr bwMode="auto">
                    <a:xfrm>
                      <a:off x="0" y="0"/>
                      <a:ext cx="4561385" cy="3541205"/>
                    </a:xfrm>
                    <a:prstGeom prst="rect">
                      <a:avLst/>
                    </a:prstGeom>
                    <a:noFill/>
                    <a:ln>
                      <a:noFill/>
                    </a:ln>
                    <a:extLst>
                      <a:ext uri="{53640926-AAD7-44D8-BBD7-CCE9431645EC}">
                        <a14:shadowObscured xmlns:a14="http://schemas.microsoft.com/office/drawing/2010/main"/>
                      </a:ext>
                    </a:extLst>
                  </pic:spPr>
                </pic:pic>
              </a:graphicData>
            </a:graphic>
          </wp:inline>
        </w:drawing>
      </w:r>
    </w:p>
    <w:p w14:paraId="641E4FA6" w14:textId="33D1E1A2" w:rsidR="002F6189" w:rsidRDefault="00844F7A">
      <w:pPr>
        <w:widowControl/>
      </w:pPr>
      <w:r>
        <w:tab/>
        <w:t xml:space="preserve">MPLS capable routers is known as label-switched router. It forwards packets to outgoing interface based only on label value. </w:t>
      </w:r>
    </w:p>
    <w:p w14:paraId="05F022E4" w14:textId="77777777" w:rsidR="00844F7A" w:rsidRDefault="00844F7A">
      <w:pPr>
        <w:widowControl/>
      </w:pPr>
    </w:p>
    <w:p w14:paraId="68772738" w14:textId="77777777" w:rsidR="00844F7A" w:rsidRDefault="00844F7A">
      <w:pPr>
        <w:widowControl/>
      </w:pPr>
    </w:p>
    <w:p w14:paraId="3E28777F" w14:textId="5E8DB13D" w:rsidR="00687E36" w:rsidRDefault="00687E36">
      <w:pPr>
        <w:widowControl/>
      </w:pPr>
      <w:r>
        <w:br w:type="page"/>
      </w:r>
    </w:p>
    <w:p w14:paraId="7CD565AC" w14:textId="77777777" w:rsidR="00844F7A" w:rsidRDefault="00844F7A">
      <w:pPr>
        <w:widowControl/>
      </w:pPr>
    </w:p>
    <w:p w14:paraId="7F8FD5CE" w14:textId="4440783C" w:rsidR="001C5419" w:rsidRDefault="001C5419" w:rsidP="00C86A21">
      <w:pPr>
        <w:pStyle w:val="2"/>
      </w:pPr>
      <w:bookmarkStart w:id="97" w:name="_Toc50621754"/>
      <w:r w:rsidRPr="00F75EE6">
        <w:rPr>
          <w:rFonts w:hint="eastAsia"/>
        </w:rPr>
        <w:t>W</w:t>
      </w:r>
      <w:r w:rsidRPr="00F75EE6">
        <w:t>ireless Network</w:t>
      </w:r>
      <w:bookmarkEnd w:id="97"/>
    </w:p>
    <w:p w14:paraId="201577F8" w14:textId="37027C5B" w:rsidR="002F53EB" w:rsidRDefault="002F53EB" w:rsidP="00C4558F">
      <w:pPr>
        <w:pStyle w:val="3"/>
      </w:pPr>
      <w:bookmarkStart w:id="98" w:name="_Toc50621755"/>
      <w:r>
        <w:rPr>
          <w:rFonts w:hint="eastAsia"/>
        </w:rPr>
        <w:t>Introduction</w:t>
      </w:r>
      <w:bookmarkEnd w:id="98"/>
    </w:p>
    <w:p w14:paraId="72A820E2" w14:textId="25E81C3D" w:rsidR="002F53EB" w:rsidRDefault="002F53EB" w:rsidP="00C4558F">
      <w:pPr>
        <w:jc w:val="center"/>
      </w:pPr>
      <w:r>
        <w:rPr>
          <w:noProof/>
        </w:rPr>
        <w:drawing>
          <wp:inline distT="0" distB="0" distL="0" distR="0" wp14:anchorId="549010E6" wp14:editId="35E51EFF">
            <wp:extent cx="4048125" cy="2667000"/>
            <wp:effectExtent l="0" t="0" r="9525" b="0"/>
            <wp:docPr id="176149" name="圖片 17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48125" cy="2667000"/>
                    </a:xfrm>
                    <a:prstGeom prst="rect">
                      <a:avLst/>
                    </a:prstGeom>
                  </pic:spPr>
                </pic:pic>
              </a:graphicData>
            </a:graphic>
          </wp:inline>
        </w:drawing>
      </w:r>
    </w:p>
    <w:p w14:paraId="31E2F581" w14:textId="416C405C" w:rsidR="002F53EB" w:rsidRDefault="002F53EB" w:rsidP="00C4558F">
      <w:r>
        <w:tab/>
        <w:t xml:space="preserve">We can identify the following elements in a wireless network: </w:t>
      </w:r>
      <w:r w:rsidRPr="00C4558F">
        <w:rPr>
          <w:b/>
        </w:rPr>
        <w:t>wireless hosts</w:t>
      </w:r>
      <w:r>
        <w:t xml:space="preserve">, </w:t>
      </w:r>
      <w:r w:rsidRPr="00C4558F">
        <w:rPr>
          <w:b/>
        </w:rPr>
        <w:t>wireless links</w:t>
      </w:r>
      <w:r>
        <w:t xml:space="preserve"> and </w:t>
      </w:r>
      <w:r w:rsidRPr="00C4558F">
        <w:rPr>
          <w:b/>
        </w:rPr>
        <w:t>base station</w:t>
      </w:r>
      <w:r>
        <w:t>(Cell towers or Access Point).</w:t>
      </w:r>
    </w:p>
    <w:p w14:paraId="70EDD28D" w14:textId="1F7A59FF" w:rsidR="002F53EB" w:rsidRDefault="00BD4343" w:rsidP="00C4558F">
      <w:r>
        <w:tab/>
        <w:t xml:space="preserve">Two mode are shown for wireless hosts to connect each other: </w:t>
      </w:r>
      <w:r w:rsidRPr="00C4558F">
        <w:rPr>
          <w:b/>
        </w:rPr>
        <w:t>Ad-hoc mode</w:t>
      </w:r>
      <w:r>
        <w:t xml:space="preserve"> and </w:t>
      </w:r>
      <w:r w:rsidRPr="00C4558F">
        <w:rPr>
          <w:b/>
        </w:rPr>
        <w:t>infrastructure mode</w:t>
      </w:r>
      <w:r>
        <w:t>. Ad-hoc is P2P mode and infrastructure mode needs a central access point to connect all hosts.</w:t>
      </w:r>
    </w:p>
    <w:p w14:paraId="6EB34FD9" w14:textId="27675EDA" w:rsidR="002F53EB" w:rsidRDefault="00BD4343" w:rsidP="00C4558F">
      <w:r>
        <w:tab/>
      </w:r>
      <w:r w:rsidR="00BE664C">
        <w:t>A mobile host moves from base station A to base station B is called</w:t>
      </w:r>
      <w:r w:rsidR="00BE664C" w:rsidRPr="00C4558F">
        <w:rPr>
          <w:b/>
        </w:rPr>
        <w:t xml:space="preserve"> handoff</w:t>
      </w:r>
      <w:r w:rsidR="00BE664C">
        <w:t>.</w:t>
      </w:r>
    </w:p>
    <w:p w14:paraId="18B2B545" w14:textId="77777777" w:rsidR="00BE664C" w:rsidRDefault="00BE664C" w:rsidP="00C4558F"/>
    <w:p w14:paraId="43B35AE6" w14:textId="77777777" w:rsidR="00BE664C" w:rsidRDefault="00BE664C" w:rsidP="00BE664C">
      <w:r>
        <w:tab/>
        <w:t>At the highest level we can classify wireless networks according to two</w:t>
      </w:r>
    </w:p>
    <w:p w14:paraId="52B2F814" w14:textId="77777777" w:rsidR="00BE664C" w:rsidRDefault="00BE664C" w:rsidP="00BE664C">
      <w:r>
        <w:t>criteria: (i) whether a packet in the wireless network crosses exactly one wireless</w:t>
      </w:r>
    </w:p>
    <w:p w14:paraId="36E3FEE4" w14:textId="77777777" w:rsidR="00BE664C" w:rsidRDefault="00BE664C" w:rsidP="00BE664C">
      <w:r>
        <w:t>hop or multiple wireless hops, and (ii) whether there is infrastructure such as a base</w:t>
      </w:r>
    </w:p>
    <w:p w14:paraId="700B35EF" w14:textId="63B652AF" w:rsidR="002F53EB" w:rsidRPr="00BE664C" w:rsidRDefault="00BE664C" w:rsidP="00C4558F">
      <w:r>
        <w:t>station in the network:</w:t>
      </w:r>
    </w:p>
    <w:p w14:paraId="043F0E68" w14:textId="77777777" w:rsidR="00BE664C" w:rsidRDefault="00BE664C" w:rsidP="00C4558F">
      <w:pPr>
        <w:pStyle w:val="ac"/>
        <w:numPr>
          <w:ilvl w:val="0"/>
          <w:numId w:val="60"/>
        </w:numPr>
        <w:ind w:leftChars="0"/>
      </w:pPr>
      <w:r>
        <w:t>Single-hop, infrastructure-based.</w:t>
      </w:r>
    </w:p>
    <w:p w14:paraId="3CB3A6D1" w14:textId="24E085CA" w:rsidR="00BE664C" w:rsidRDefault="00BE664C" w:rsidP="00C4558F">
      <w:pPr>
        <w:pStyle w:val="ac"/>
        <w:ind w:leftChars="0"/>
      </w:pPr>
      <w:r>
        <w:t>All communication is between this base station and a wireless host over a single wireless hop. ex. The 802.11 networks and the 3G cellular data networks.</w:t>
      </w:r>
    </w:p>
    <w:p w14:paraId="49276D6F" w14:textId="77777777" w:rsidR="00BE664C" w:rsidRDefault="00BE664C" w:rsidP="00C4558F">
      <w:pPr>
        <w:pStyle w:val="ac"/>
        <w:numPr>
          <w:ilvl w:val="0"/>
          <w:numId w:val="60"/>
        </w:numPr>
        <w:ind w:leftChars="0"/>
      </w:pPr>
      <w:r>
        <w:t xml:space="preserve">Single-hop, infrastructure-less. </w:t>
      </w:r>
    </w:p>
    <w:p w14:paraId="7BFDBFD6" w14:textId="4196E022" w:rsidR="00BE664C" w:rsidRDefault="00BE664C" w:rsidP="00C4558F">
      <w:pPr>
        <w:pStyle w:val="ac"/>
        <w:ind w:leftChars="0"/>
      </w:pPr>
      <w:r>
        <w:t>No base station that is connected to a wireless network. One of the nodes in this single-hop network may coordinate the transmissions of the other nodes. Ex. Bluetooth networks and 802.11 networks in ad hoc mode.</w:t>
      </w:r>
    </w:p>
    <w:p w14:paraId="072D7358" w14:textId="77777777" w:rsidR="00BE664C" w:rsidRDefault="00BE664C" w:rsidP="00C4558F">
      <w:pPr>
        <w:pStyle w:val="ac"/>
        <w:numPr>
          <w:ilvl w:val="0"/>
          <w:numId w:val="60"/>
        </w:numPr>
        <w:ind w:leftChars="0"/>
      </w:pPr>
      <w:r>
        <w:t xml:space="preserve">Multi-hop, infrastructure-based. </w:t>
      </w:r>
    </w:p>
    <w:p w14:paraId="0DFE8BF9" w14:textId="794691C7" w:rsidR="00BE664C" w:rsidRDefault="00BE664C" w:rsidP="00C4558F">
      <w:pPr>
        <w:pStyle w:val="ac"/>
        <w:ind w:leftChars="0"/>
      </w:pPr>
      <w:r>
        <w:lastRenderedPageBreak/>
        <w:t>Some wireless nodes may have to relay their communication through other wireless nodes in order to communicate via the base station.</w:t>
      </w:r>
    </w:p>
    <w:p w14:paraId="72ED3481" w14:textId="77777777" w:rsidR="00BE664C" w:rsidRDefault="00BE664C" w:rsidP="00C4558F">
      <w:pPr>
        <w:pStyle w:val="ac"/>
        <w:numPr>
          <w:ilvl w:val="0"/>
          <w:numId w:val="60"/>
        </w:numPr>
        <w:ind w:leftChars="0"/>
      </w:pPr>
      <w:r>
        <w:t xml:space="preserve">Multi-hop, infrastructure-less. </w:t>
      </w:r>
    </w:p>
    <w:p w14:paraId="5E32A03F" w14:textId="77777777" w:rsidR="00BE664C" w:rsidRDefault="00BE664C" w:rsidP="00C4558F">
      <w:pPr>
        <w:pStyle w:val="ac"/>
        <w:ind w:leftChars="0"/>
      </w:pPr>
      <w:r>
        <w:t>There is no base station in these networks, and nodes may have to relay messages among several other nodes in order to reach a destination.</w:t>
      </w:r>
    </w:p>
    <w:p w14:paraId="4C0A3B3E" w14:textId="6B41A7A0" w:rsidR="001C5419" w:rsidRDefault="00BE664C" w:rsidP="00C4558F">
      <w:pPr>
        <w:pStyle w:val="ac"/>
        <w:ind w:leftChars="0"/>
      </w:pPr>
      <w:r>
        <w:t>Mobile ad hoc networks (MANETs) or Vehicular ad hoc network(VANET).</w:t>
      </w:r>
    </w:p>
    <w:p w14:paraId="3F8F99A8" w14:textId="77777777" w:rsidR="001C5419" w:rsidRDefault="001C5419"/>
    <w:p w14:paraId="700BA276" w14:textId="62EC5118" w:rsidR="00BE664C" w:rsidRDefault="00BE664C" w:rsidP="00C4558F">
      <w:pPr>
        <w:pStyle w:val="3"/>
      </w:pPr>
      <w:bookmarkStart w:id="99" w:name="_Toc50621756"/>
      <w:r>
        <w:t>Wireless Links and Network Characteristics</w:t>
      </w:r>
      <w:bookmarkEnd w:id="99"/>
    </w:p>
    <w:p w14:paraId="440A8710" w14:textId="3E816EFC" w:rsidR="00BE664C" w:rsidRDefault="00BE664C" w:rsidP="00C4558F">
      <w:pPr>
        <w:ind w:firstLine="480"/>
      </w:pPr>
      <w:r>
        <w:t>We can find a number of important differences between a wired link and a</w:t>
      </w:r>
      <w:r>
        <w:rPr>
          <w:rFonts w:hint="eastAsia"/>
        </w:rPr>
        <w:t xml:space="preserve"> </w:t>
      </w:r>
      <w:r>
        <w:t>wireless link:</w:t>
      </w:r>
    </w:p>
    <w:p w14:paraId="2F33468A" w14:textId="77777777" w:rsidR="00BE664C" w:rsidRPr="00C4558F" w:rsidRDefault="00BE664C" w:rsidP="00C4558F">
      <w:pPr>
        <w:pStyle w:val="ac"/>
        <w:numPr>
          <w:ilvl w:val="0"/>
          <w:numId w:val="60"/>
        </w:numPr>
        <w:ind w:leftChars="0"/>
        <w:rPr>
          <w:b/>
        </w:rPr>
      </w:pPr>
      <w:r w:rsidRPr="00C4558F">
        <w:rPr>
          <w:b/>
        </w:rPr>
        <w:t xml:space="preserve">Decreasing signal strength. </w:t>
      </w:r>
    </w:p>
    <w:p w14:paraId="236897D5" w14:textId="1B41F78D" w:rsidR="00BE664C" w:rsidRDefault="00BE664C" w:rsidP="00C4558F">
      <w:pPr>
        <w:pStyle w:val="ac"/>
        <w:ind w:leftChars="0"/>
      </w:pPr>
      <w:r>
        <w:t xml:space="preserve">Electromagnetic radiation attenuates as it passes through matter or in free space, resulting in decreased signal strength as the distance between sender and receiver increases. </w:t>
      </w:r>
    </w:p>
    <w:p w14:paraId="4CC28B0D" w14:textId="77777777" w:rsidR="00BE664C" w:rsidRPr="00C4558F" w:rsidRDefault="00BE664C" w:rsidP="00C4558F">
      <w:pPr>
        <w:pStyle w:val="ac"/>
        <w:numPr>
          <w:ilvl w:val="0"/>
          <w:numId w:val="60"/>
        </w:numPr>
        <w:ind w:leftChars="0"/>
        <w:rPr>
          <w:b/>
        </w:rPr>
      </w:pPr>
      <w:r w:rsidRPr="00C4558F">
        <w:rPr>
          <w:b/>
        </w:rPr>
        <w:t xml:space="preserve">Interference from other sources. </w:t>
      </w:r>
    </w:p>
    <w:p w14:paraId="5E467DCD" w14:textId="19618489" w:rsidR="00BE664C" w:rsidRDefault="00BE664C" w:rsidP="00C4558F">
      <w:pPr>
        <w:pStyle w:val="ac"/>
        <w:ind w:leftChars="0"/>
      </w:pPr>
      <w:r>
        <w:t xml:space="preserve">Radio sources transmitting in the same frequency band will interfere with each other. Electromagnetic noise within the environment also can result in interference. </w:t>
      </w:r>
    </w:p>
    <w:p w14:paraId="4D26419A" w14:textId="77777777" w:rsidR="00BE664C" w:rsidRPr="00C4558F" w:rsidRDefault="00BE664C" w:rsidP="00C4558F">
      <w:pPr>
        <w:pStyle w:val="ac"/>
        <w:numPr>
          <w:ilvl w:val="0"/>
          <w:numId w:val="60"/>
        </w:numPr>
        <w:ind w:leftChars="0"/>
        <w:rPr>
          <w:b/>
        </w:rPr>
      </w:pPr>
      <w:r w:rsidRPr="00C4558F">
        <w:rPr>
          <w:b/>
        </w:rPr>
        <w:t xml:space="preserve">Multipath propagation. </w:t>
      </w:r>
    </w:p>
    <w:p w14:paraId="53820833" w14:textId="09A62C78" w:rsidR="00BE664C" w:rsidRPr="00BE664C" w:rsidRDefault="0093513E" w:rsidP="00C4558F">
      <w:pPr>
        <w:pStyle w:val="ac"/>
        <w:ind w:leftChars="0"/>
      </w:pPr>
      <w:r>
        <w:t>E</w:t>
      </w:r>
      <w:r w:rsidR="00BE664C">
        <w:t>lectromagnetic wave reflect off objects and the ground results in the blurring of the received signal at the receiver. Moving objects between the sender and receiver can cause multipath propagation to change over time.</w:t>
      </w:r>
    </w:p>
    <w:p w14:paraId="535D4B83" w14:textId="77777777" w:rsidR="0093513E" w:rsidRDefault="0093513E" w:rsidP="0093513E">
      <w:r>
        <w:tab/>
        <w:t xml:space="preserve">The </w:t>
      </w:r>
      <w:r w:rsidRPr="00C4558F">
        <w:rPr>
          <w:b/>
        </w:rPr>
        <w:t>signal-to-noise ratio (SNR)</w:t>
      </w:r>
      <w:r>
        <w:t xml:space="preserve"> is a relative measure of the strength of the</w:t>
      </w:r>
    </w:p>
    <w:p w14:paraId="09647D62" w14:textId="022E71A1" w:rsidR="00BE664C" w:rsidRDefault="0093513E" w:rsidP="0093513E">
      <w:r>
        <w:t xml:space="preserve">received signal and the noise. The Figure shows the relationship between the </w:t>
      </w:r>
      <w:r w:rsidRPr="00C4558F">
        <w:rPr>
          <w:b/>
        </w:rPr>
        <w:t>bit error rate (BER)</w:t>
      </w:r>
      <w:r>
        <w:t xml:space="preserve"> and the SNR.</w:t>
      </w:r>
    </w:p>
    <w:p w14:paraId="4F9AD6C7" w14:textId="7F0E0691" w:rsidR="0093513E" w:rsidRDefault="0093513E" w:rsidP="00C4558F">
      <w:pPr>
        <w:jc w:val="center"/>
      </w:pPr>
      <w:r>
        <w:rPr>
          <w:noProof/>
        </w:rPr>
        <w:drawing>
          <wp:inline distT="0" distB="0" distL="0" distR="0" wp14:anchorId="581ED446" wp14:editId="7E953E41">
            <wp:extent cx="2266680" cy="2141622"/>
            <wp:effectExtent l="0" t="0" r="635" b="0"/>
            <wp:docPr id="176150" name="圖片 17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82864" cy="2156913"/>
                    </a:xfrm>
                    <a:prstGeom prst="rect">
                      <a:avLst/>
                    </a:prstGeom>
                  </pic:spPr>
                </pic:pic>
              </a:graphicData>
            </a:graphic>
          </wp:inline>
        </w:drawing>
      </w:r>
    </w:p>
    <w:p w14:paraId="4704A4A0" w14:textId="77777777" w:rsidR="0093513E" w:rsidRDefault="0093513E"/>
    <w:p w14:paraId="5A7ECEEF" w14:textId="287A1B47" w:rsidR="00BE664C" w:rsidRDefault="006D22CD" w:rsidP="00C4558F">
      <w:pPr>
        <w:pStyle w:val="ac"/>
        <w:numPr>
          <w:ilvl w:val="0"/>
          <w:numId w:val="60"/>
        </w:numPr>
        <w:ind w:leftChars="0"/>
      </w:pPr>
      <w:r>
        <w:lastRenderedPageBreak/>
        <w:t xml:space="preserve">the higher the SNR, the lower the BER. </w:t>
      </w:r>
    </w:p>
    <w:p w14:paraId="00210A83" w14:textId="6C443060" w:rsidR="006D22CD" w:rsidRDefault="006D22CD" w:rsidP="00C4558F">
      <w:pPr>
        <w:pStyle w:val="ac"/>
        <w:ind w:leftChars="0"/>
      </w:pPr>
      <w:r>
        <w:t>But it cause more battery</w:t>
      </w:r>
      <w:r w:rsidR="008A4064">
        <w:t xml:space="preserve"> usage</w:t>
      </w:r>
      <w:r>
        <w:t xml:space="preserve"> for phone user or interference with other transmission</w:t>
      </w:r>
    </w:p>
    <w:p w14:paraId="5A49CB7E" w14:textId="77777777" w:rsidR="006D22CD" w:rsidRDefault="006D22CD" w:rsidP="006D22CD">
      <w:pPr>
        <w:pStyle w:val="ac"/>
        <w:numPr>
          <w:ilvl w:val="0"/>
          <w:numId w:val="60"/>
        </w:numPr>
        <w:ind w:leftChars="0"/>
      </w:pPr>
      <w:r>
        <w:t>For a given SNR, a modulation technique with a higher bit transmission rate</w:t>
      </w:r>
    </w:p>
    <w:p w14:paraId="6AE4B33E" w14:textId="77777777" w:rsidR="006D22CD" w:rsidRDefault="006D22CD" w:rsidP="00C4558F">
      <w:pPr>
        <w:pStyle w:val="ac"/>
        <w:ind w:leftChars="0"/>
      </w:pPr>
      <w:r>
        <w:t>will have a higher BER.</w:t>
      </w:r>
    </w:p>
    <w:p w14:paraId="4DD5835C" w14:textId="62BD430A" w:rsidR="00BE664C" w:rsidRPr="006D22CD" w:rsidRDefault="006D22CD" w:rsidP="00C4558F">
      <w:pPr>
        <w:pStyle w:val="ac"/>
        <w:numPr>
          <w:ilvl w:val="0"/>
          <w:numId w:val="60"/>
        </w:numPr>
        <w:ind w:leftChars="0"/>
      </w:pPr>
      <w:r>
        <w:t>Dynamic selection of the physical-layer modulation technique can be used to adapt the modulation technique to channel conditions.</w:t>
      </w:r>
    </w:p>
    <w:p w14:paraId="5014FA87" w14:textId="77777777" w:rsidR="00687E36" w:rsidRDefault="00687E36"/>
    <w:p w14:paraId="4BF9CB68" w14:textId="02ECCD31" w:rsidR="00E26047" w:rsidRDefault="00E26047" w:rsidP="00C4558F">
      <w:pPr>
        <w:ind w:left="480"/>
      </w:pPr>
      <w:r>
        <w:rPr>
          <w:noProof/>
        </w:rPr>
        <w:drawing>
          <wp:inline distT="0" distB="0" distL="0" distR="0" wp14:anchorId="51887DC2" wp14:editId="7C4D6316">
            <wp:extent cx="4486275" cy="2190750"/>
            <wp:effectExtent l="0" t="0" r="9525" b="0"/>
            <wp:docPr id="176151" name="圖片 17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86275" cy="2190750"/>
                    </a:xfrm>
                    <a:prstGeom prst="rect">
                      <a:avLst/>
                    </a:prstGeom>
                  </pic:spPr>
                </pic:pic>
              </a:graphicData>
            </a:graphic>
          </wp:inline>
        </w:drawing>
      </w:r>
    </w:p>
    <w:p w14:paraId="1E1DE571" w14:textId="77777777" w:rsidR="008A4064" w:rsidRDefault="008A4064" w:rsidP="00C4558F">
      <w:pPr>
        <w:ind w:firstLine="480"/>
      </w:pPr>
      <w:r>
        <w:rPr>
          <w:rFonts w:hint="eastAsia"/>
        </w:rPr>
        <w:t>Another problem for</w:t>
      </w:r>
      <w:r>
        <w:t xml:space="preserve"> wireless connection is called </w:t>
      </w:r>
      <w:r w:rsidRPr="00C4558F">
        <w:rPr>
          <w:b/>
        </w:rPr>
        <w:t>hidden terminal problem</w:t>
      </w:r>
      <w:r>
        <w:t>.</w:t>
      </w:r>
    </w:p>
    <w:p w14:paraId="3FDF83E2" w14:textId="1922C642" w:rsidR="008A4064" w:rsidRDefault="008A4064">
      <w:r>
        <w:t xml:space="preserve">physical obstructions in the environment may prevent A and C from hearing each other’s transmissions, even though A’s and C’s transmissions are indeed interfering at the destination, B. This is shown in Figure 6.4(a). A second scenario that results in undetectable collisions at the receiver results from the </w:t>
      </w:r>
      <w:r w:rsidRPr="00C4558F">
        <w:rPr>
          <w:b/>
        </w:rPr>
        <w:t>fading</w:t>
      </w:r>
      <w:r>
        <w:t xml:space="preserve"> of a signal’s strength as it propagates through the wireless medium</w:t>
      </w:r>
      <w:r w:rsidR="00E26047">
        <w:t>.</w:t>
      </w:r>
    </w:p>
    <w:p w14:paraId="4B8EFDFA" w14:textId="77777777" w:rsidR="00144AFF" w:rsidRDefault="00144AFF"/>
    <w:p w14:paraId="47B231B7" w14:textId="5F2B0C69" w:rsidR="00144AFF" w:rsidRDefault="00144AFF" w:rsidP="00C4558F">
      <w:pPr>
        <w:pStyle w:val="3"/>
      </w:pPr>
      <w:bookmarkStart w:id="100" w:name="_Toc50621757"/>
      <w:r>
        <w:rPr>
          <w:rFonts w:hint="eastAsia"/>
        </w:rPr>
        <w:t xml:space="preserve">WiFi: </w:t>
      </w:r>
      <w:r>
        <w:t>IEEE 802.11 Wireless LANs</w:t>
      </w:r>
      <w:bookmarkEnd w:id="100"/>
    </w:p>
    <w:p w14:paraId="3322CBFC" w14:textId="77777777" w:rsidR="00144AFF" w:rsidRDefault="00144AFF" w:rsidP="00C4558F">
      <w:pPr>
        <w:ind w:firstLine="480"/>
      </w:pPr>
      <w:r>
        <w:t>There are several 802.11 standards for wireless LAN technology, including</w:t>
      </w:r>
    </w:p>
    <w:p w14:paraId="58F862D4" w14:textId="77777777" w:rsidR="00144AFF" w:rsidRDefault="00144AFF" w:rsidP="00144AFF">
      <w:r>
        <w:t>802.11b, 802.11a, and 802.11g. Table 6.1 summarizes the main characteristics of</w:t>
      </w:r>
    </w:p>
    <w:p w14:paraId="2E338881" w14:textId="4BF44884" w:rsidR="00144AFF" w:rsidRPr="00144AFF" w:rsidRDefault="00144AFF">
      <w:r>
        <w:t>these standards. 802.11g is by far the most popular technology. A number of dualmode (802.11a/g) and tri-mode (802.11a/b/g) devices are also available.</w:t>
      </w:r>
    </w:p>
    <w:p w14:paraId="1A2A27C7" w14:textId="7A6AF160" w:rsidR="00144AFF" w:rsidRDefault="00144AFF">
      <w:r>
        <w:tab/>
        <w:t>They all use the same medium access protocol, CSMA/CA, frame structure,</w:t>
      </w:r>
      <w:r w:rsidRPr="00144AFF">
        <w:t xml:space="preserve"> </w:t>
      </w:r>
      <w:r>
        <w:t>allow for both “infrastructure mode” and “ad hoc mode,” ability to reduce their transmission rate in order to reach out over greater distances.</w:t>
      </w:r>
    </w:p>
    <w:p w14:paraId="73BAE882" w14:textId="58DF3AF1" w:rsidR="00144AFF" w:rsidRDefault="00144AFF">
      <w:r>
        <w:lastRenderedPageBreak/>
        <w:tab/>
      </w:r>
      <w:r>
        <w:rPr>
          <w:noProof/>
        </w:rPr>
        <w:drawing>
          <wp:inline distT="0" distB="0" distL="0" distR="0" wp14:anchorId="06E5202C" wp14:editId="1F0FEBB0">
            <wp:extent cx="4505325" cy="1114425"/>
            <wp:effectExtent l="0" t="0" r="9525" b="9525"/>
            <wp:docPr id="176152" name="圖片 17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05325" cy="1114425"/>
                    </a:xfrm>
                    <a:prstGeom prst="rect">
                      <a:avLst/>
                    </a:prstGeom>
                  </pic:spPr>
                </pic:pic>
              </a:graphicData>
            </a:graphic>
          </wp:inline>
        </w:drawing>
      </w:r>
    </w:p>
    <w:p w14:paraId="5E44BF27" w14:textId="77777777" w:rsidR="00144AFF" w:rsidRDefault="00144AFF"/>
    <w:p w14:paraId="0E662E69" w14:textId="64DE7A1F" w:rsidR="00144AFF" w:rsidRDefault="00144AFF" w:rsidP="00C4558F">
      <w:pPr>
        <w:jc w:val="center"/>
      </w:pPr>
      <w:r>
        <w:rPr>
          <w:noProof/>
        </w:rPr>
        <w:drawing>
          <wp:inline distT="0" distB="0" distL="0" distR="0" wp14:anchorId="3EC3E170" wp14:editId="3FC84A5E">
            <wp:extent cx="3089887" cy="2313572"/>
            <wp:effectExtent l="0" t="0" r="0" b="0"/>
            <wp:docPr id="176153" name="圖片 17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99814" cy="2321005"/>
                    </a:xfrm>
                    <a:prstGeom prst="rect">
                      <a:avLst/>
                    </a:prstGeom>
                  </pic:spPr>
                </pic:pic>
              </a:graphicData>
            </a:graphic>
          </wp:inline>
        </w:drawing>
      </w:r>
      <w:r w:rsidRPr="00144AFF">
        <w:rPr>
          <w:noProof/>
        </w:rPr>
        <w:t xml:space="preserve"> </w:t>
      </w:r>
      <w:r>
        <w:rPr>
          <w:noProof/>
        </w:rPr>
        <w:drawing>
          <wp:inline distT="0" distB="0" distL="0" distR="0" wp14:anchorId="1ABD888D" wp14:editId="531CCC98">
            <wp:extent cx="1679387" cy="1828298"/>
            <wp:effectExtent l="0" t="0" r="0" b="635"/>
            <wp:docPr id="176154" name="圖片 17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87188" cy="1836791"/>
                    </a:xfrm>
                    <a:prstGeom prst="rect">
                      <a:avLst/>
                    </a:prstGeom>
                  </pic:spPr>
                </pic:pic>
              </a:graphicData>
            </a:graphic>
          </wp:inline>
        </w:drawing>
      </w:r>
    </w:p>
    <w:p w14:paraId="010F3390" w14:textId="166F6F05" w:rsidR="00144AFF" w:rsidRDefault="00144AFF" w:rsidP="00C4558F">
      <w:pPr>
        <w:ind w:firstLine="425"/>
      </w:pPr>
      <w:r>
        <w:t xml:space="preserve">Figure 6.7 illustrates the principal components of the 802.11 wireless LAN architecture. The fundamental building block of the 802.11 architecture is the </w:t>
      </w:r>
      <w:r w:rsidRPr="00C4558F">
        <w:rPr>
          <w:b/>
        </w:rPr>
        <w:t>basic service set (BSS)</w:t>
      </w:r>
      <w:r>
        <w:t xml:space="preserve">. The base station in 802.11 Wireless LAN with infrastructure mode is </w:t>
      </w:r>
      <w:r w:rsidRPr="00C4558F">
        <w:rPr>
          <w:b/>
        </w:rPr>
        <w:t>access point(AP)</w:t>
      </w:r>
      <w:r>
        <w:t xml:space="preserve">. </w:t>
      </w:r>
      <w:r w:rsidR="00844D42" w:rsidRPr="00844D42">
        <w:rPr>
          <w:noProof/>
        </w:rPr>
        <w:drawing>
          <wp:inline distT="0" distB="0" distL="0" distR="0" wp14:anchorId="4F0A35DC" wp14:editId="531CA893">
            <wp:extent cx="5274945" cy="2076429"/>
            <wp:effectExtent l="0" t="0" r="1905" b="635"/>
            <wp:docPr id="176155" name="圖片 176155" descr="https://truth.bahamut.com.tw/s01/201703/cd192af48eb7600da32c8de6978c12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ruth.bahamut.com.tw/s01/201703/cd192af48eb7600da32c8de6978c12fe.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945" cy="2076429"/>
                    </a:xfrm>
                    <a:prstGeom prst="rect">
                      <a:avLst/>
                    </a:prstGeom>
                    <a:noFill/>
                    <a:ln>
                      <a:noFill/>
                    </a:ln>
                  </pic:spPr>
                </pic:pic>
              </a:graphicData>
            </a:graphic>
          </wp:inline>
        </w:drawing>
      </w:r>
    </w:p>
    <w:p w14:paraId="3F39BE61" w14:textId="287D15C5" w:rsidR="00144AFF" w:rsidRDefault="00844D42">
      <w:r>
        <w:tab/>
        <w:t>The administrator assigns a Service Set Identifier (SSID) and a channel number to the AP</w:t>
      </w:r>
      <w:r w:rsidR="00F774D6">
        <w:t xml:space="preserve"> to the access point</w:t>
      </w:r>
      <w:r>
        <w:t>. To understand channel numbers, recall that 802.11 operates in the frequency range of 2.4 GHz to 2.485 GHz.</w:t>
      </w:r>
      <w:r w:rsidRPr="00844D42">
        <w:t xml:space="preserve"> </w:t>
      </w:r>
      <w:r>
        <w:t>The set of channels 1, 6, and 11 is the only set of three non-overlapping channels.</w:t>
      </w:r>
    </w:p>
    <w:p w14:paraId="25496961" w14:textId="6A51AA90" w:rsidR="00144AFF" w:rsidRDefault="007565CC">
      <w:pPr>
        <w:rPr>
          <w:rFonts w:eastAsia="新細明體" w:cstheme="minorHAnsi"/>
        </w:rPr>
      </w:pPr>
      <w:r w:rsidRPr="006421D3">
        <w:rPr>
          <w:rFonts w:cstheme="minorHAnsi"/>
        </w:rPr>
        <w:tab/>
        <w:t>Assume that you are in a WiFi jungle</w:t>
      </w:r>
      <w:r w:rsidRPr="00C4558F">
        <w:rPr>
          <w:rFonts w:eastAsia="新細明體" w:cstheme="minorHAnsi" w:hint="eastAsia"/>
        </w:rPr>
        <w:t>－</w:t>
      </w:r>
      <w:r w:rsidRPr="00C4558F">
        <w:rPr>
          <w:rFonts w:eastAsia="新細明體" w:cstheme="minorHAnsi"/>
        </w:rPr>
        <w:t>any physical location where a wireless station receives a sufficiently</w:t>
      </w:r>
      <w:r>
        <w:rPr>
          <w:rFonts w:eastAsia="新細明體" w:cstheme="minorHAnsi"/>
        </w:rPr>
        <w:t xml:space="preserve"> </w:t>
      </w:r>
      <w:r w:rsidRPr="00C4558F">
        <w:rPr>
          <w:rFonts w:eastAsia="新細明體" w:cstheme="minorHAnsi"/>
        </w:rPr>
        <w:t>strong signal from APs.</w:t>
      </w:r>
      <w:r>
        <w:rPr>
          <w:rFonts w:eastAsia="新細明體" w:cstheme="minorHAnsi"/>
        </w:rPr>
        <w:t xml:space="preserve"> You need to associate with exactly one of the APs. </w:t>
      </w:r>
      <w:r w:rsidRPr="007565CC">
        <w:rPr>
          <w:rFonts w:eastAsia="新細明體" w:cstheme="minorHAnsi"/>
        </w:rPr>
        <w:t>AP periodically send beacon frames, each</w:t>
      </w:r>
      <w:r>
        <w:rPr>
          <w:rFonts w:eastAsia="新細明體" w:cstheme="minorHAnsi"/>
        </w:rPr>
        <w:t xml:space="preserve"> </w:t>
      </w:r>
      <w:r w:rsidRPr="007565CC">
        <w:rPr>
          <w:rFonts w:eastAsia="新細明體" w:cstheme="minorHAnsi"/>
        </w:rPr>
        <w:t xml:space="preserve">of which includes </w:t>
      </w:r>
      <w:r w:rsidRPr="007565CC">
        <w:rPr>
          <w:rFonts w:eastAsia="新細明體" w:cstheme="minorHAnsi"/>
        </w:rPr>
        <w:lastRenderedPageBreak/>
        <w:t>the AP’s SSID and MAC address</w:t>
      </w:r>
      <w:r>
        <w:rPr>
          <w:rFonts w:eastAsia="新細明體" w:cstheme="minorHAnsi"/>
        </w:rPr>
        <w:t>, for your wireless station scanning channels and associating with it.</w:t>
      </w:r>
    </w:p>
    <w:p w14:paraId="5350F2CB" w14:textId="2A14F99A" w:rsidR="007565CC" w:rsidRDefault="007565CC">
      <w:pPr>
        <w:rPr>
          <w:rFonts w:eastAsia="新細明體" w:cstheme="minorHAnsi"/>
        </w:rPr>
      </w:pPr>
      <w:r>
        <w:rPr>
          <w:noProof/>
        </w:rPr>
        <w:drawing>
          <wp:inline distT="0" distB="0" distL="0" distR="0" wp14:anchorId="01B83FB9" wp14:editId="32A49367">
            <wp:extent cx="5274945" cy="2703195"/>
            <wp:effectExtent l="0" t="0" r="1905" b="1905"/>
            <wp:docPr id="176156" name="圖片 17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945" cy="2703195"/>
                    </a:xfrm>
                    <a:prstGeom prst="rect">
                      <a:avLst/>
                    </a:prstGeom>
                  </pic:spPr>
                </pic:pic>
              </a:graphicData>
            </a:graphic>
          </wp:inline>
        </w:drawing>
      </w:r>
    </w:p>
    <w:p w14:paraId="7F255D4A" w14:textId="77777777" w:rsidR="007565CC" w:rsidRPr="007565CC" w:rsidRDefault="007565CC" w:rsidP="007565CC">
      <w:pPr>
        <w:rPr>
          <w:rFonts w:eastAsia="新細明體" w:cstheme="minorHAnsi"/>
        </w:rPr>
      </w:pPr>
      <w:r>
        <w:rPr>
          <w:rFonts w:eastAsia="新細明體" w:cstheme="minorHAnsi"/>
        </w:rPr>
        <w:tab/>
      </w:r>
      <w:r w:rsidRPr="007565CC">
        <w:rPr>
          <w:rFonts w:eastAsia="新細明體" w:cstheme="minorHAnsi"/>
        </w:rPr>
        <w:t>The process of scanning channels and listening for beacon frames is known as</w:t>
      </w:r>
    </w:p>
    <w:p w14:paraId="24E935C8" w14:textId="00EAFA99" w:rsidR="007565CC" w:rsidRDefault="007565CC">
      <w:pPr>
        <w:rPr>
          <w:rFonts w:eastAsia="新細明體" w:cstheme="minorHAnsi"/>
        </w:rPr>
      </w:pPr>
      <w:r w:rsidRPr="007565CC">
        <w:rPr>
          <w:rFonts w:eastAsia="新細明體" w:cstheme="minorHAnsi"/>
        </w:rPr>
        <w:t>passive scanning. A wireless host can also perform active scanning, by broadcasting a probe frame that will be received by all APs within the wireless host’s range. APs respond to the probe request frame</w:t>
      </w:r>
      <w:r>
        <w:rPr>
          <w:rFonts w:eastAsia="新細明體" w:cstheme="minorHAnsi"/>
        </w:rPr>
        <w:t xml:space="preserve"> </w:t>
      </w:r>
      <w:r w:rsidRPr="007565CC">
        <w:rPr>
          <w:rFonts w:eastAsia="新細明體" w:cstheme="minorHAnsi"/>
        </w:rPr>
        <w:t>with a probe response frame. The wireless host can then choose the AP with which</w:t>
      </w:r>
      <w:r>
        <w:rPr>
          <w:rFonts w:eastAsia="新細明體" w:cstheme="minorHAnsi"/>
        </w:rPr>
        <w:t xml:space="preserve"> </w:t>
      </w:r>
      <w:r w:rsidRPr="007565CC">
        <w:rPr>
          <w:rFonts w:eastAsia="新細明體" w:cstheme="minorHAnsi"/>
        </w:rPr>
        <w:t>to associate from among the responding APs.</w:t>
      </w:r>
    </w:p>
    <w:p w14:paraId="33F56565" w14:textId="683FA729" w:rsidR="00CA14C3" w:rsidRPr="006421D3" w:rsidRDefault="00CA14C3" w:rsidP="00C4558F">
      <w:pPr>
        <w:pStyle w:val="4"/>
      </w:pPr>
      <w:r>
        <w:rPr>
          <w:rFonts w:hint="eastAsia"/>
        </w:rPr>
        <w:lastRenderedPageBreak/>
        <w:t>CSMA/CA</w:t>
      </w:r>
    </w:p>
    <w:p w14:paraId="7F2060F0" w14:textId="319EDC43" w:rsidR="007565CC" w:rsidRDefault="00714E5F" w:rsidP="00C4558F">
      <w:pPr>
        <w:jc w:val="center"/>
      </w:pPr>
      <w:r>
        <w:rPr>
          <w:noProof/>
        </w:rPr>
        <w:drawing>
          <wp:inline distT="0" distB="0" distL="0" distR="0" wp14:anchorId="3674C7B6" wp14:editId="391E74FF">
            <wp:extent cx="2476500" cy="3743325"/>
            <wp:effectExtent l="0" t="0" r="0" b="9525"/>
            <wp:docPr id="176157" name="圖片 176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76500" cy="3743325"/>
                    </a:xfrm>
                    <a:prstGeom prst="rect">
                      <a:avLst/>
                    </a:prstGeom>
                  </pic:spPr>
                </pic:pic>
              </a:graphicData>
            </a:graphic>
          </wp:inline>
        </w:drawing>
      </w:r>
    </w:p>
    <w:p w14:paraId="1833CC14" w14:textId="4182F7ED" w:rsidR="007565CC" w:rsidRDefault="008C04B3">
      <w:r>
        <w:tab/>
        <w:t>As discussed in Chapter 5, broadly speaking there</w:t>
      </w:r>
      <w:r w:rsidR="003634A5">
        <w:t xml:space="preserve"> </w:t>
      </w:r>
      <w:r>
        <w:t xml:space="preserve">are three classes of multiple access </w:t>
      </w:r>
      <w:r w:rsidR="003634A5">
        <w:t>protocols: channel partitioning</w:t>
      </w:r>
      <w:r>
        <w:t>, random access, and taking turns.</w:t>
      </w:r>
      <w:r w:rsidR="003634A5">
        <w:t xml:space="preserve"> The 802.11  random access protocol is referred to as CSMA with collision avoidance (CSMA/CA).</w:t>
      </w:r>
    </w:p>
    <w:p w14:paraId="586E267F" w14:textId="77625ACB" w:rsidR="003634A5" w:rsidRDefault="003634A5">
      <w:r>
        <w:t xml:space="preserve">Because of the relatively </w:t>
      </w:r>
      <w:commentRangeStart w:id="101"/>
      <w:r>
        <w:t>high bit error rates of wireless channels</w:t>
      </w:r>
      <w:commentRangeEnd w:id="101"/>
      <w:r w:rsidR="00714E5F">
        <w:rPr>
          <w:rStyle w:val="af3"/>
        </w:rPr>
        <w:commentReference w:id="101"/>
      </w:r>
      <w:r>
        <w:t>, 802.11 uses a link-layer acknowledgment/retransmission (ARQ) scheme.</w:t>
      </w:r>
      <w:r w:rsidR="0027235C">
        <w:t xml:space="preserve"> Note that every frame will be sent to network entirely.</w:t>
      </w:r>
    </w:p>
    <w:p w14:paraId="2AEA426A" w14:textId="77777777" w:rsidR="00714E5F" w:rsidRDefault="00714E5F">
      <w:r>
        <w:tab/>
        <w:t xml:space="preserve">If initially the source station senses the channel idle, it transmits its frame after a short period of time known as the </w:t>
      </w:r>
      <w:commentRangeStart w:id="102"/>
      <w:r w:rsidRPr="00C4558F">
        <w:rPr>
          <w:b/>
        </w:rPr>
        <w:t>Distributed Inter-frame Space (DIFS)</w:t>
      </w:r>
      <w:commentRangeEnd w:id="102"/>
      <w:r w:rsidR="00495045" w:rsidRPr="00C4558F">
        <w:rPr>
          <w:rStyle w:val="af3"/>
          <w:b/>
        </w:rPr>
        <w:commentReference w:id="102"/>
      </w:r>
      <w:r>
        <w:t>;</w:t>
      </w:r>
      <w:r w:rsidRPr="00714E5F">
        <w:t xml:space="preserve"> </w:t>
      </w:r>
      <w:r>
        <w:t xml:space="preserve">When the destination station receives a frame that passes the CRC, it waits a short period of time known as the </w:t>
      </w:r>
      <w:r w:rsidRPr="00C4558F">
        <w:rPr>
          <w:b/>
        </w:rPr>
        <w:t>Short Inter-frame Spacing (SIFS)</w:t>
      </w:r>
      <w:r>
        <w:t xml:space="preserve"> and then sends back an acknowledgment frame. </w:t>
      </w:r>
    </w:p>
    <w:p w14:paraId="38A108E6" w14:textId="780297C6" w:rsidR="007565CC" w:rsidRDefault="00714E5F" w:rsidP="00C4558F">
      <w:pPr>
        <w:ind w:firstLine="480"/>
      </w:pPr>
      <w:r>
        <w:t>If the transmitting station does not receive an acknowledgment in time, it assumes that an error has occurred and retransmits the frame using CSMA/CA protocol. If an acknowledgment is not received after some fixed number of retransmissions, the transmitting station gives up and discards the frame.</w:t>
      </w:r>
    </w:p>
    <w:p w14:paraId="0A0ECAE2" w14:textId="5DF987FB" w:rsidR="00CA14C3" w:rsidRDefault="00CA14C3" w:rsidP="00C4558F">
      <w:pPr>
        <w:pStyle w:val="4"/>
      </w:pPr>
      <w:r>
        <w:rPr>
          <w:rFonts w:hint="eastAsia"/>
        </w:rPr>
        <w:lastRenderedPageBreak/>
        <w:t>Hidden Terminal Problem</w:t>
      </w:r>
    </w:p>
    <w:p w14:paraId="16857AC6" w14:textId="1DE343D1" w:rsidR="00714E5F" w:rsidRDefault="00F22467" w:rsidP="00C4558F">
      <w:pPr>
        <w:jc w:val="center"/>
      </w:pPr>
      <w:r>
        <w:rPr>
          <w:noProof/>
        </w:rPr>
        <w:drawing>
          <wp:inline distT="0" distB="0" distL="0" distR="0" wp14:anchorId="32AD7282" wp14:editId="430EA6F0">
            <wp:extent cx="4857750" cy="5181600"/>
            <wp:effectExtent l="0" t="0" r="0" b="0"/>
            <wp:docPr id="176158" name="圖片 17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57750" cy="5181600"/>
                    </a:xfrm>
                    <a:prstGeom prst="rect">
                      <a:avLst/>
                    </a:prstGeom>
                  </pic:spPr>
                </pic:pic>
              </a:graphicData>
            </a:graphic>
          </wp:inline>
        </w:drawing>
      </w:r>
    </w:p>
    <w:p w14:paraId="607A8EFB" w14:textId="3368AF6D" w:rsidR="0027235C" w:rsidRDefault="0027235C" w:rsidP="0027235C">
      <w:r>
        <w:tab/>
        <w:t xml:space="preserve">In order to avoid hidden terminal problem, the IEEE 802.11 protocol allows a station to use a short </w:t>
      </w:r>
      <w:commentRangeStart w:id="103"/>
      <w:r w:rsidRPr="00C4558F">
        <w:rPr>
          <w:b/>
        </w:rPr>
        <w:t>Request to Send (RTS)</w:t>
      </w:r>
      <w:r>
        <w:t xml:space="preserve"> </w:t>
      </w:r>
      <w:commentRangeEnd w:id="103"/>
      <w:r w:rsidR="00F848A6">
        <w:rPr>
          <w:rStyle w:val="af3"/>
        </w:rPr>
        <w:commentReference w:id="103"/>
      </w:r>
      <w:r>
        <w:t xml:space="preserve">control frame and a short </w:t>
      </w:r>
      <w:r w:rsidRPr="00C4558F">
        <w:rPr>
          <w:b/>
        </w:rPr>
        <w:t>Clear to Send (CTS)</w:t>
      </w:r>
      <w:r>
        <w:t xml:space="preserve"> control frame to reserve access to the channel. When a sender wants to send a DATA frame, it can first send an RTS frame to the AP, indicating the total time required to transmit the DATA frame and the acknowledgment (ACK) frame. When the AP receives the RTS frame, it responds by broadcasting a CTS frame. This CTS frame serves two purposes: It gives the sender explicit permission to send and also</w:t>
      </w:r>
    </w:p>
    <w:p w14:paraId="53F15A9F" w14:textId="27289B5F" w:rsidR="007565CC" w:rsidRDefault="0027235C">
      <w:r>
        <w:t>instructs the other stations not to send for the reserved</w:t>
      </w:r>
      <w:r w:rsidR="008053BD">
        <w:t xml:space="preserve"> duration.</w:t>
      </w:r>
    </w:p>
    <w:p w14:paraId="6CFCB712" w14:textId="36080BF3" w:rsidR="00CA14C3" w:rsidRDefault="00CA14C3" w:rsidP="00C4558F">
      <w:pPr>
        <w:pStyle w:val="4"/>
      </w:pPr>
      <w:r>
        <w:rPr>
          <w:rFonts w:hint="eastAsia"/>
        </w:rPr>
        <w:lastRenderedPageBreak/>
        <w:t>802.11 frame</w:t>
      </w:r>
    </w:p>
    <w:p w14:paraId="6D2E55B5" w14:textId="2C301D7A" w:rsidR="007565CC" w:rsidRDefault="008053BD">
      <w:r w:rsidRPr="008053BD">
        <w:rPr>
          <w:noProof/>
        </w:rPr>
        <w:drawing>
          <wp:inline distT="0" distB="0" distL="0" distR="0" wp14:anchorId="255F42D1" wp14:editId="556DB49A">
            <wp:extent cx="5274945" cy="2737818"/>
            <wp:effectExtent l="0" t="0" r="1905" b="5715"/>
            <wp:docPr id="176159" name="圖片 176159" descr="https://i.stack.imgur.com/1XNM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stack.imgur.com/1XNMK.gif"/>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945" cy="2737818"/>
                    </a:xfrm>
                    <a:prstGeom prst="rect">
                      <a:avLst/>
                    </a:prstGeom>
                    <a:noFill/>
                    <a:ln>
                      <a:noFill/>
                    </a:ln>
                  </pic:spPr>
                </pic:pic>
              </a:graphicData>
            </a:graphic>
          </wp:inline>
        </w:drawing>
      </w:r>
    </w:p>
    <w:p w14:paraId="259AF9B1" w14:textId="259E6173" w:rsidR="007565CC" w:rsidRDefault="008053BD">
      <w:r>
        <w:tab/>
      </w:r>
      <w:r>
        <w:rPr>
          <w:rFonts w:hint="eastAsia"/>
        </w:rPr>
        <w:t>Let</w:t>
      </w:r>
      <w:r>
        <w:t>’s talk about the frame of 802.11.</w:t>
      </w:r>
    </w:p>
    <w:p w14:paraId="480D2FD9" w14:textId="1B809A32" w:rsidR="008053BD" w:rsidRDefault="008053BD" w:rsidP="00C4558F">
      <w:pPr>
        <w:pStyle w:val="ac"/>
        <w:numPr>
          <w:ilvl w:val="0"/>
          <w:numId w:val="60"/>
        </w:numPr>
        <w:ind w:leftChars="0"/>
      </w:pPr>
      <w:r>
        <w:rPr>
          <w:rFonts w:hint="eastAsia"/>
        </w:rPr>
        <w:t xml:space="preserve">Address1: </w:t>
      </w:r>
      <w:r>
        <w:t xml:space="preserve">MAC address of the wireless station that is to receive the frame. </w:t>
      </w:r>
    </w:p>
    <w:p w14:paraId="2C74E4F7" w14:textId="2138B888" w:rsidR="008053BD" w:rsidRDefault="008053BD" w:rsidP="00C4558F">
      <w:pPr>
        <w:pStyle w:val="ac"/>
        <w:numPr>
          <w:ilvl w:val="0"/>
          <w:numId w:val="60"/>
        </w:numPr>
        <w:ind w:leftChars="0"/>
      </w:pPr>
      <w:r>
        <w:t>Address2:</w:t>
      </w:r>
      <w:r w:rsidRPr="008053BD">
        <w:t xml:space="preserve"> </w:t>
      </w:r>
      <w:r>
        <w:t>MAC address of the wireless station that is to transmit the frame.</w:t>
      </w:r>
    </w:p>
    <w:p w14:paraId="180C0C21" w14:textId="5ECECD34" w:rsidR="008053BD" w:rsidRDefault="008053BD" w:rsidP="00C4558F">
      <w:pPr>
        <w:pStyle w:val="ac"/>
        <w:numPr>
          <w:ilvl w:val="0"/>
          <w:numId w:val="60"/>
        </w:numPr>
        <w:ind w:leftChars="0"/>
      </w:pPr>
      <w:r>
        <w:t>Address3:</w:t>
      </w:r>
      <w:r w:rsidRPr="008053BD">
        <w:t xml:space="preserve"> </w:t>
      </w:r>
      <w:r>
        <w:t>MAC address of the</w:t>
      </w:r>
      <w:r w:rsidRPr="008053BD">
        <w:t xml:space="preserve"> router interface</w:t>
      </w:r>
      <w:r>
        <w:t xml:space="preserve"> connecting to different subnets.</w:t>
      </w:r>
    </w:p>
    <w:p w14:paraId="4375FD74" w14:textId="10569006" w:rsidR="008053BD" w:rsidRDefault="008053BD" w:rsidP="00C4558F">
      <w:pPr>
        <w:pStyle w:val="ac"/>
        <w:ind w:leftChars="0" w:left="1440"/>
      </w:pPr>
      <w:r>
        <w:t>It asks this router for determining the appropriate destination MAC.</w:t>
      </w:r>
    </w:p>
    <w:p w14:paraId="4569B55F" w14:textId="07070719" w:rsidR="007565CC" w:rsidRDefault="008053BD" w:rsidP="00C4558F">
      <w:pPr>
        <w:pStyle w:val="ac"/>
        <w:numPr>
          <w:ilvl w:val="0"/>
          <w:numId w:val="62"/>
        </w:numPr>
        <w:ind w:leftChars="0"/>
      </w:pPr>
      <w:r>
        <w:rPr>
          <w:rFonts w:hint="eastAsia"/>
        </w:rPr>
        <w:t>SequenceControl</w:t>
      </w:r>
      <w:r>
        <w:t>: Seq# of rdt2.1. Determine this frame or next frame.</w:t>
      </w:r>
    </w:p>
    <w:p w14:paraId="4AF33364" w14:textId="292AA6BF" w:rsidR="008053BD" w:rsidRDefault="008053BD">
      <w:pPr>
        <w:pStyle w:val="ac"/>
        <w:numPr>
          <w:ilvl w:val="0"/>
          <w:numId w:val="62"/>
        </w:numPr>
        <w:ind w:leftChars="0"/>
      </w:pPr>
      <w:r>
        <w:t>Type, Subtype: Distinguishthe association, RTS, CTS, ACK, and data frames.</w:t>
      </w:r>
    </w:p>
    <w:p w14:paraId="035FCE97" w14:textId="0B6DD46E" w:rsidR="007565CC" w:rsidRDefault="008053BD" w:rsidP="00C4558F">
      <w:pPr>
        <w:pStyle w:val="ac"/>
        <w:numPr>
          <w:ilvl w:val="0"/>
          <w:numId w:val="62"/>
        </w:numPr>
        <w:ind w:leftChars="0"/>
      </w:pPr>
      <w:r>
        <w:t>WEP</w:t>
      </w:r>
      <w:r w:rsidR="00DA3512">
        <w:t xml:space="preserve">: </w:t>
      </w:r>
      <w:r>
        <w:t xml:space="preserve">encryption is being used or not. </w:t>
      </w:r>
    </w:p>
    <w:p w14:paraId="0F7B3085" w14:textId="1D02B752" w:rsidR="00DA3512" w:rsidRDefault="00DA3512" w:rsidP="00C4558F">
      <w:pPr>
        <w:pStyle w:val="ac"/>
        <w:numPr>
          <w:ilvl w:val="0"/>
          <w:numId w:val="62"/>
        </w:numPr>
        <w:ind w:leftChars="0"/>
      </w:pPr>
      <w:r>
        <w:t>…… Go find others in Internet! Sorry.</w:t>
      </w:r>
    </w:p>
    <w:p w14:paraId="5C8A7D76" w14:textId="77777777" w:rsidR="00DA3512" w:rsidRPr="00DA3512" w:rsidRDefault="00DA3512"/>
    <w:p w14:paraId="479C3DC1" w14:textId="49BCA602" w:rsidR="00DA3512" w:rsidRDefault="00DA3512" w:rsidP="00DA3512"/>
    <w:tbl>
      <w:tblPr>
        <w:tblStyle w:val="a6"/>
        <w:tblW w:w="0" w:type="auto"/>
        <w:tblLook w:val="04A0" w:firstRow="1" w:lastRow="0" w:firstColumn="1" w:lastColumn="0" w:noHBand="0" w:noVBand="1"/>
      </w:tblPr>
      <w:tblGrid>
        <w:gridCol w:w="4386"/>
        <w:gridCol w:w="3911"/>
      </w:tblGrid>
      <w:tr w:rsidR="00DA3512" w14:paraId="6BBA876D" w14:textId="77777777" w:rsidTr="00E66108">
        <w:tc>
          <w:tcPr>
            <w:tcW w:w="4386" w:type="dxa"/>
          </w:tcPr>
          <w:p w14:paraId="4A52E813" w14:textId="5C3B1F76" w:rsidR="00DA3512" w:rsidRDefault="00DA3512" w:rsidP="00DA3512">
            <w:r>
              <w:rPr>
                <w:noProof/>
              </w:rPr>
              <w:drawing>
                <wp:inline distT="0" distB="0" distL="0" distR="0" wp14:anchorId="6332EC00" wp14:editId="339498B0">
                  <wp:extent cx="2647950" cy="2019300"/>
                  <wp:effectExtent l="0" t="0" r="0" b="0"/>
                  <wp:docPr id="121952" name="圖片 12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47950" cy="2019300"/>
                          </a:xfrm>
                          <a:prstGeom prst="rect">
                            <a:avLst/>
                          </a:prstGeom>
                        </pic:spPr>
                      </pic:pic>
                    </a:graphicData>
                  </a:graphic>
                </wp:inline>
              </w:drawing>
            </w:r>
          </w:p>
        </w:tc>
        <w:tc>
          <w:tcPr>
            <w:tcW w:w="3911" w:type="dxa"/>
          </w:tcPr>
          <w:p w14:paraId="66B265DC" w14:textId="77777777" w:rsidR="00DA3512" w:rsidRDefault="00DA3512" w:rsidP="00DA3512">
            <w:r>
              <w:rPr>
                <w:rFonts w:hint="eastAsia"/>
              </w:rPr>
              <w:t>How do switch detect the change from H1 being in BSS1 to BSS2?</w:t>
            </w:r>
          </w:p>
          <w:p w14:paraId="7EAD0880" w14:textId="77777777" w:rsidR="00DA3512" w:rsidRDefault="00DA3512" w:rsidP="00DA3512"/>
          <w:p w14:paraId="5579D4F6" w14:textId="7150502A" w:rsidR="00DA3512" w:rsidRDefault="00DA3512" w:rsidP="00DA3512">
            <w:r>
              <w:t>One solution is for AP2 to send a broadcast Ethernet frame with H1’s source MAC address to the switch</w:t>
            </w:r>
          </w:p>
          <w:p w14:paraId="699DF485" w14:textId="3DEBD4C2" w:rsidR="00DA3512" w:rsidRDefault="00DA3512" w:rsidP="00DA3512">
            <w:r>
              <w:t>just after the new association</w:t>
            </w:r>
          </w:p>
        </w:tc>
      </w:tr>
    </w:tbl>
    <w:p w14:paraId="6D0B9848" w14:textId="630E0D3B" w:rsidR="00DA3512" w:rsidRDefault="00E66108" w:rsidP="00C4558F">
      <w:pPr>
        <w:ind w:firstLine="480"/>
      </w:pPr>
      <w:r>
        <w:t>802.11 r</w:t>
      </w:r>
      <w:r w:rsidRPr="00E66108">
        <w:t>ate adaptation is the determination of the optimal data transmission rate most appropriate for current wireless channel conditions.</w:t>
      </w:r>
      <w:r>
        <w:t xml:space="preserve"> It is similar to TCP facing congestion problem. (Probing the best value)</w:t>
      </w:r>
    </w:p>
    <w:p w14:paraId="70DDF95D" w14:textId="728B906C" w:rsidR="00DA3512" w:rsidRDefault="00E66108" w:rsidP="00C4558F">
      <w:pPr>
        <w:ind w:firstLine="480"/>
      </w:pPr>
      <w:r>
        <w:lastRenderedPageBreak/>
        <w:t>Power management in 802.11 is that there is a power-management bit in header of 802.11 frame. If a mobile slept, AP will store the message and not send any message to mobile again until awake.</w:t>
      </w:r>
    </w:p>
    <w:p w14:paraId="0D851880" w14:textId="5509C306" w:rsidR="007565CC" w:rsidRPr="006421D3" w:rsidRDefault="003351B7" w:rsidP="00C4558F">
      <w:pPr>
        <w:pStyle w:val="4"/>
      </w:pPr>
      <w:r>
        <w:rPr>
          <w:rFonts w:hint="eastAsia"/>
        </w:rPr>
        <w:t>Bluetooth</w:t>
      </w:r>
    </w:p>
    <w:p w14:paraId="5ACFB56E" w14:textId="24C0D93C" w:rsidR="003351B7" w:rsidRDefault="003351B7" w:rsidP="00C4558F">
      <w:pPr>
        <w:ind w:firstLine="480"/>
        <w:jc w:val="center"/>
      </w:pPr>
      <w:r>
        <w:rPr>
          <w:noProof/>
        </w:rPr>
        <w:drawing>
          <wp:inline distT="0" distB="0" distL="0" distR="0" wp14:anchorId="155A933D" wp14:editId="4ECF46BA">
            <wp:extent cx="3400425" cy="2400300"/>
            <wp:effectExtent l="0" t="0" r="9525" b="0"/>
            <wp:docPr id="121953" name="圖片 12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00425" cy="2400300"/>
                    </a:xfrm>
                    <a:prstGeom prst="rect">
                      <a:avLst/>
                    </a:prstGeom>
                  </pic:spPr>
                </pic:pic>
              </a:graphicData>
            </a:graphic>
          </wp:inline>
        </w:drawing>
      </w:r>
    </w:p>
    <w:p w14:paraId="71283163" w14:textId="77777777" w:rsidR="003351B7" w:rsidRDefault="003351B7" w:rsidP="00C4558F">
      <w:pPr>
        <w:ind w:firstLine="480"/>
      </w:pPr>
      <w:r>
        <w:t>An IEEE 802.15.1 network operates over a short range, at low power, and at low</w:t>
      </w:r>
    </w:p>
    <w:p w14:paraId="74882638" w14:textId="057EA4A7" w:rsidR="003351B7" w:rsidRDefault="003351B7">
      <w:r>
        <w:t xml:space="preserve">cost. 802.15.1 networks are sometimes referred to as </w:t>
      </w:r>
      <w:r w:rsidRPr="00C4558F">
        <w:rPr>
          <w:b/>
        </w:rPr>
        <w:t>wireless personal area networks (WPANs)</w:t>
      </w:r>
      <w:r>
        <w:t>. It operates in the 2.4 GHz unlicensed radio band in a</w:t>
      </w:r>
    </w:p>
    <w:p w14:paraId="262F3685" w14:textId="77777777" w:rsidR="003351B7" w:rsidRDefault="003351B7" w:rsidP="003351B7">
      <w:r>
        <w:t>TDM manner, with time slots of 625 microseconds. During each time slot, a sender</w:t>
      </w:r>
    </w:p>
    <w:p w14:paraId="7C4B4FAC" w14:textId="77777777" w:rsidR="003351B7" w:rsidRDefault="003351B7" w:rsidP="003351B7">
      <w:r>
        <w:t>transmits on one of 79 channels, with the channel changing in a known but pseudorandom manner from slot to slot. This form of channel hopping, known as</w:t>
      </w:r>
    </w:p>
    <w:p w14:paraId="703C8500" w14:textId="77777777" w:rsidR="003351B7" w:rsidRDefault="003351B7" w:rsidP="003351B7">
      <w:r w:rsidRPr="00C4558F">
        <w:rPr>
          <w:b/>
        </w:rPr>
        <w:t>frequency-hopping spread spectrum (FHSS)</w:t>
      </w:r>
      <w:r>
        <w:t>, spreads transmissions in time over</w:t>
      </w:r>
    </w:p>
    <w:p w14:paraId="5CC7333B" w14:textId="77777777" w:rsidR="003351B7" w:rsidRDefault="003351B7" w:rsidP="003351B7">
      <w:r>
        <w:t>the frequency spectrum. 802.15.1 can provide data rates up to 4 Mbps.</w:t>
      </w:r>
    </w:p>
    <w:p w14:paraId="1C61E9F5" w14:textId="35E7D348" w:rsidR="003351B7" w:rsidRDefault="003351B7" w:rsidP="00C4558F">
      <w:pPr>
        <w:ind w:firstLine="480"/>
      </w:pPr>
      <w:r>
        <w:t xml:space="preserve">802.15.1 networks are ad hoc networks. 802.15.1 devices are first organized into a </w:t>
      </w:r>
      <w:r w:rsidRPr="00C4558F">
        <w:rPr>
          <w:b/>
        </w:rPr>
        <w:t xml:space="preserve">piconet </w:t>
      </w:r>
      <w:r>
        <w:t>of up to eight active devices. One of these devices is designated</w:t>
      </w:r>
      <w:r>
        <w:rPr>
          <w:rFonts w:hint="eastAsia"/>
        </w:rPr>
        <w:t xml:space="preserve"> </w:t>
      </w:r>
      <w:r>
        <w:t>as the master, with the remaining devices acting as slaves. The master node truly rules the piconet—its clock determines time in the piconet, it can transmit in each odd-numbered slot, and a slave can transmit only after the master has communicated</w:t>
      </w:r>
    </w:p>
    <w:p w14:paraId="73593038" w14:textId="77777777" w:rsidR="003351B7" w:rsidRDefault="003351B7" w:rsidP="003351B7">
      <w:r>
        <w:t>with it in the previous slot and even then the slave can only transmit to the master.</w:t>
      </w:r>
    </w:p>
    <w:p w14:paraId="7C9818A2" w14:textId="77777777" w:rsidR="007565CC" w:rsidRDefault="007565CC"/>
    <w:p w14:paraId="71F5E700" w14:textId="480BB8C1" w:rsidR="007565CC" w:rsidRDefault="00DB04A8" w:rsidP="00C4558F">
      <w:pPr>
        <w:pStyle w:val="3"/>
      </w:pPr>
      <w:bookmarkStart w:id="104" w:name="_Toc50621758"/>
      <w:r>
        <w:rPr>
          <w:rFonts w:hint="eastAsia"/>
        </w:rPr>
        <w:t>Cell</w:t>
      </w:r>
      <w:r>
        <w:t>ular Internet Access</w:t>
      </w:r>
      <w:bookmarkEnd w:id="104"/>
    </w:p>
    <w:p w14:paraId="01ABD76D" w14:textId="490F2E92" w:rsidR="007565CC" w:rsidRDefault="000D6211" w:rsidP="00C4558F">
      <w:pPr>
        <w:ind w:firstLine="480"/>
      </w:pPr>
      <w:r w:rsidRPr="000D6211">
        <w:t xml:space="preserve">In our description of cellular network architecture, we’ll adopt the </w:t>
      </w:r>
      <w:commentRangeStart w:id="105"/>
      <w:r w:rsidRPr="000D6211">
        <w:t xml:space="preserve">terminology </w:t>
      </w:r>
      <w:commentRangeEnd w:id="105"/>
      <w:r>
        <w:rPr>
          <w:rStyle w:val="af3"/>
        </w:rPr>
        <w:commentReference w:id="105"/>
      </w:r>
      <w:r w:rsidRPr="000D6211">
        <w:t xml:space="preserve">of the </w:t>
      </w:r>
      <w:r w:rsidRPr="00C4558F">
        <w:rPr>
          <w:b/>
        </w:rPr>
        <w:t>Global System for Mobile Communications</w:t>
      </w:r>
      <w:r w:rsidRPr="000D6211">
        <w:t xml:space="preserve"> </w:t>
      </w:r>
      <w:r w:rsidRPr="00C4558F">
        <w:rPr>
          <w:b/>
        </w:rPr>
        <w:t>(GSM)</w:t>
      </w:r>
      <w:r w:rsidRPr="000D6211">
        <w:t xml:space="preserve"> standards.</w:t>
      </w:r>
    </w:p>
    <w:p w14:paraId="5B9D0688" w14:textId="77777777" w:rsidR="000D6211" w:rsidRDefault="000D6211" w:rsidP="000D6211">
      <w:pPr>
        <w:ind w:firstLine="480"/>
      </w:pPr>
      <w:r>
        <w:t xml:space="preserve">The earliest generations were designed primarily for voice traffic. First </w:t>
      </w:r>
      <w:r>
        <w:lastRenderedPageBreak/>
        <w:t xml:space="preserve">generation </w:t>
      </w:r>
      <w:commentRangeStart w:id="106"/>
      <w:r>
        <w:t>(1G)</w:t>
      </w:r>
      <w:commentRangeEnd w:id="106"/>
      <w:r w:rsidR="00D361E2">
        <w:rPr>
          <w:rStyle w:val="af3"/>
        </w:rPr>
        <w:commentReference w:id="106"/>
      </w:r>
      <w:r>
        <w:t xml:space="preserve"> systems were analog FDMA systems designed exclusively for voice-only communication. These 1G systems are almost extinct now, having been replaced by digital 2G systems. </w:t>
      </w:r>
    </w:p>
    <w:p w14:paraId="65F49F67" w14:textId="65CBBAB5" w:rsidR="000D6211" w:rsidRDefault="000D6211" w:rsidP="00C4558F">
      <w:pPr>
        <w:ind w:firstLine="480"/>
      </w:pPr>
      <w:r>
        <w:t>The original 2G systems were also designed for voice, but later extended (2.5G) to support data (i.e., Internet) as well as voice service. The 3G systems that currently are being deployed also support voice and data, but with an ever increasing emphasis on data capabilities and higher-speed radio access links.</w:t>
      </w:r>
    </w:p>
    <w:p w14:paraId="38741DC8" w14:textId="2E30AC3A" w:rsidR="007565CC" w:rsidRDefault="008C5354" w:rsidP="00C4558F">
      <w:pPr>
        <w:pStyle w:val="4"/>
      </w:pPr>
      <w:r>
        <w:t>2G: Voice Connections to the</w:t>
      </w:r>
      <w:r>
        <w:rPr>
          <w:rFonts w:hint="eastAsia"/>
        </w:rPr>
        <w:t xml:space="preserve"> </w:t>
      </w:r>
      <w:r>
        <w:t>Telephone Network</w:t>
      </w:r>
    </w:p>
    <w:p w14:paraId="5B1E2395" w14:textId="07B48D8D" w:rsidR="008C5354" w:rsidRPr="008C5354" w:rsidRDefault="008C5354">
      <w:r>
        <w:rPr>
          <w:noProof/>
        </w:rPr>
        <w:drawing>
          <wp:inline distT="0" distB="0" distL="0" distR="0" wp14:anchorId="34A719B0" wp14:editId="4FA01DE0">
            <wp:extent cx="5274945" cy="3214370"/>
            <wp:effectExtent l="0" t="0" r="1905" b="5080"/>
            <wp:docPr id="121954" name="圖片 12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945" cy="3214370"/>
                    </a:xfrm>
                    <a:prstGeom prst="rect">
                      <a:avLst/>
                    </a:prstGeom>
                  </pic:spPr>
                </pic:pic>
              </a:graphicData>
            </a:graphic>
          </wp:inline>
        </w:drawing>
      </w:r>
    </w:p>
    <w:p w14:paraId="18D426E8" w14:textId="77777777" w:rsidR="008C5354" w:rsidRDefault="008C5354" w:rsidP="00C4558F">
      <w:pPr>
        <w:ind w:firstLine="480"/>
      </w:pPr>
      <w:r>
        <w:t xml:space="preserve">The region covered by a cellular network is partitioned into a number of geographic coverage areas, known as cells. GSM has its own particular </w:t>
      </w:r>
      <w:commentRangeStart w:id="107"/>
      <w:r>
        <w:t>nomenclature</w:t>
      </w:r>
      <w:commentRangeEnd w:id="107"/>
      <w:r>
        <w:rPr>
          <w:rStyle w:val="af3"/>
        </w:rPr>
        <w:commentReference w:id="107"/>
      </w:r>
      <w:r>
        <w:t>. Each cell</w:t>
      </w:r>
      <w:r>
        <w:rPr>
          <w:rFonts w:hint="eastAsia"/>
        </w:rPr>
        <w:t xml:space="preserve"> </w:t>
      </w:r>
      <w:r>
        <w:t xml:space="preserve">contains a </w:t>
      </w:r>
      <w:r w:rsidRPr="00C4558F">
        <w:rPr>
          <w:b/>
        </w:rPr>
        <w:t>base transceiver station (BTS)</w:t>
      </w:r>
      <w:r>
        <w:t xml:space="preserve"> that transmits signals to and receives</w:t>
      </w:r>
      <w:r>
        <w:rPr>
          <w:rFonts w:hint="eastAsia"/>
        </w:rPr>
        <w:t xml:space="preserve"> </w:t>
      </w:r>
      <w:r>
        <w:t xml:space="preserve">signals from the mobile stations in its cell. The coverage area of a cell depends on many factors, including the transmitting power of the BTS, the transmitting power of the user devices, obstructing buildings in the cell, and the height of base station antennas. </w:t>
      </w:r>
    </w:p>
    <w:p w14:paraId="175D46D0" w14:textId="77777777" w:rsidR="008C5354" w:rsidRDefault="008C5354" w:rsidP="00C4558F">
      <w:pPr>
        <w:ind w:firstLine="480"/>
      </w:pPr>
      <w:r>
        <w:t xml:space="preserve">The GSM standard for 2G cellular systems uses combined </w:t>
      </w:r>
      <w:commentRangeStart w:id="108"/>
      <w:r>
        <w:t>FDM/TDM (radio)</w:t>
      </w:r>
      <w:commentRangeEnd w:id="108"/>
      <w:r w:rsidR="00591FBB">
        <w:rPr>
          <w:rStyle w:val="af3"/>
        </w:rPr>
        <w:commentReference w:id="108"/>
      </w:r>
      <w:r>
        <w:t xml:space="preserve"> for the air interface. GSM systems consist of 200-kHz frequency bands with each band supporting </w:t>
      </w:r>
      <w:r>
        <w:rPr>
          <w:rFonts w:hint="eastAsia"/>
        </w:rPr>
        <w:t>8</w:t>
      </w:r>
      <w:r>
        <w:t xml:space="preserve"> TDM calls. GSM encodes speech at 13 kbps and 12.2 kbps. A GSM </w:t>
      </w:r>
      <w:r>
        <w:lastRenderedPageBreak/>
        <w:t xml:space="preserve">network’s </w:t>
      </w:r>
      <w:r w:rsidRPr="00C4558F">
        <w:rPr>
          <w:b/>
        </w:rPr>
        <w:t>base station controller (BSC)</w:t>
      </w:r>
      <w:r>
        <w:t xml:space="preserve"> will typically service several tens of base transceiver stations. The role of the BSC is to allocate BTS radio channels to mobile subscribers, perform paging (finding the cell in which a mobile user is resident), and perform handoff of mobile users. </w:t>
      </w:r>
    </w:p>
    <w:p w14:paraId="59A74970" w14:textId="200590BE" w:rsidR="007565CC" w:rsidRDefault="008C5354" w:rsidP="00C4558F">
      <w:pPr>
        <w:ind w:firstLine="480"/>
      </w:pPr>
      <w:r>
        <w:t xml:space="preserve">The base station controller and its controlled base transceiver stations collectively constitute a GSM </w:t>
      </w:r>
      <w:r w:rsidRPr="00C4558F">
        <w:rPr>
          <w:b/>
        </w:rPr>
        <w:t>base station system (BSS)</w:t>
      </w:r>
      <w:r>
        <w:t xml:space="preserve">. </w:t>
      </w:r>
      <w:r>
        <w:rPr>
          <w:rFonts w:hint="eastAsia"/>
        </w:rPr>
        <w:t>T</w:t>
      </w:r>
      <w:r>
        <w:t xml:space="preserve">he </w:t>
      </w:r>
      <w:r w:rsidRPr="00C4558F">
        <w:rPr>
          <w:b/>
        </w:rPr>
        <w:t>mobile switching center (MSC)</w:t>
      </w:r>
      <w:r>
        <w:t xml:space="preserve"> plays the central role in user authorization and accounting, call establishment and teardown, and handoff. A single MSC will typically contain up to five BSCs, resulting in approximately 200K subscribers per MSC. A cellular provider’s network will have a number of MSCs, with special MSCs known as gateway MSCs connecting the provider’s cellular network to the larger public telephone network.</w:t>
      </w:r>
    </w:p>
    <w:p w14:paraId="01B93EFC" w14:textId="77777777" w:rsidR="007565CC" w:rsidRDefault="007565CC"/>
    <w:p w14:paraId="1E333979" w14:textId="4FC442CB" w:rsidR="00F34F86" w:rsidRDefault="00F34F86" w:rsidP="00C4558F">
      <w:pPr>
        <w:pStyle w:val="4"/>
      </w:pPr>
      <w:r>
        <w:rPr>
          <w:rFonts w:hint="eastAsia"/>
        </w:rPr>
        <w:t>3G Cellular Data Networks: Extending the Internet to Cellular Subscribers</w:t>
      </w:r>
    </w:p>
    <w:p w14:paraId="3AB1EF3D" w14:textId="6A6FAB42" w:rsidR="007565CC" w:rsidRDefault="00F34F86" w:rsidP="00C4558F">
      <w:pPr>
        <w:ind w:firstLine="480"/>
      </w:pPr>
      <w:r>
        <w:t>We want our smartphone run a full TCP/IP protocol stack and connect into the Internet via the cellular data network.</w:t>
      </w:r>
      <w:r>
        <w:rPr>
          <w:rFonts w:hint="eastAsia"/>
        </w:rPr>
        <w:t xml:space="preserve"> </w:t>
      </w:r>
      <w:r>
        <w:t>Note that there’s no single official body that</w:t>
      </w:r>
      <w:r>
        <w:rPr>
          <w:rFonts w:hint="eastAsia"/>
        </w:rPr>
        <w:t xml:space="preserve"> </w:t>
      </w:r>
      <w:r>
        <w:t>sets requirements for 2.5G, 3G, 3.5G, or 4G technologies, making it hard to sort out the differences among competing standards. In our discussion below, we’ll focus on the UMTS (Universal Mobile Telecommunications Service) 3G standards developed by the 3rd Generation Partnership project (3GPP).</w:t>
      </w:r>
    </w:p>
    <w:p w14:paraId="5A56BFD5" w14:textId="0B6AB290" w:rsidR="00F34F86" w:rsidRDefault="00F34F86">
      <w:r>
        <w:rPr>
          <w:noProof/>
        </w:rPr>
        <w:lastRenderedPageBreak/>
        <w:drawing>
          <wp:inline distT="0" distB="0" distL="0" distR="0" wp14:anchorId="1750F9E2" wp14:editId="14CCD677">
            <wp:extent cx="5274945" cy="4504690"/>
            <wp:effectExtent l="0" t="0" r="1905" b="0"/>
            <wp:docPr id="121955" name="圖片 12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945" cy="4504690"/>
                    </a:xfrm>
                    <a:prstGeom prst="rect">
                      <a:avLst/>
                    </a:prstGeom>
                  </pic:spPr>
                </pic:pic>
              </a:graphicData>
            </a:graphic>
          </wp:inline>
        </w:drawing>
      </w:r>
    </w:p>
    <w:p w14:paraId="088268C7" w14:textId="77777777" w:rsidR="00D361E2" w:rsidRDefault="00F34F86" w:rsidP="00C4558F">
      <w:pPr>
        <w:ind w:firstLine="480"/>
      </w:pPr>
      <w:r>
        <w:t>Given the existing cellular voice network, the approach taken by the designers of 3G data</w:t>
      </w:r>
      <w:r w:rsidR="00D361E2">
        <w:rPr>
          <w:rFonts w:hint="eastAsia"/>
        </w:rPr>
        <w:t xml:space="preserve"> </w:t>
      </w:r>
      <w:r>
        <w:t>services is clear: leave the existing core GSM cellular voice network untouched,</w:t>
      </w:r>
      <w:r w:rsidR="00D361E2">
        <w:rPr>
          <w:rFonts w:hint="eastAsia"/>
        </w:rPr>
        <w:t xml:space="preserve"> </w:t>
      </w:r>
      <w:r>
        <w:t>adding additional cellular data functionality in parallel to the existing cellular voice</w:t>
      </w:r>
      <w:r w:rsidR="00D361E2">
        <w:rPr>
          <w:rFonts w:hint="eastAsia"/>
        </w:rPr>
        <w:t xml:space="preserve"> </w:t>
      </w:r>
      <w:r>
        <w:t xml:space="preserve">network. </w:t>
      </w:r>
    </w:p>
    <w:p w14:paraId="51526A72" w14:textId="77777777" w:rsidR="00F21EA8" w:rsidRDefault="00F34F86" w:rsidP="00C4558F">
      <w:pPr>
        <w:ind w:firstLine="480"/>
      </w:pPr>
      <w:r>
        <w:t xml:space="preserve">There are two types of nodes in the 3G core network: </w:t>
      </w:r>
      <w:r w:rsidRPr="00C4558F">
        <w:rPr>
          <w:b/>
        </w:rPr>
        <w:t xml:space="preserve">Serving </w:t>
      </w:r>
      <w:commentRangeStart w:id="109"/>
      <w:r w:rsidRPr="00C4558F">
        <w:rPr>
          <w:b/>
        </w:rPr>
        <w:t xml:space="preserve">GPRS </w:t>
      </w:r>
      <w:commentRangeEnd w:id="109"/>
      <w:r w:rsidR="00D361E2" w:rsidRPr="00C4558F">
        <w:rPr>
          <w:rStyle w:val="af3"/>
          <w:b/>
        </w:rPr>
        <w:commentReference w:id="109"/>
      </w:r>
      <w:r w:rsidRPr="00C4558F">
        <w:rPr>
          <w:b/>
        </w:rPr>
        <w:t>Support Nodes (SGSNs)</w:t>
      </w:r>
      <w:r>
        <w:t xml:space="preserve"> and </w:t>
      </w:r>
      <w:r w:rsidRPr="00C4558F">
        <w:rPr>
          <w:b/>
        </w:rPr>
        <w:t>Gateway GPRS Support Nodes (GGSNs)</w:t>
      </w:r>
      <w:r>
        <w:t>. An SGSN is responsible for delivering datagrams to/from the mobile nodes in the radio access network to which the SGSN is attached. The SGSN interacts with the cellular voice network’s MSC for that area, providing user authorization and handoff, maintaining location (cell) information about active mobile nodes, and performing datagram forwarding between mobile nodes in the radio access network and a GGSN.</w:t>
      </w:r>
    </w:p>
    <w:p w14:paraId="4017DC4A" w14:textId="77777777" w:rsidR="00F21EA8" w:rsidRDefault="00F34F86" w:rsidP="00C4558F">
      <w:pPr>
        <w:ind w:firstLine="480"/>
      </w:pPr>
      <w:r>
        <w:t>The GGSN acts as a gateway, connecting multiple SGSNs into the larger Internet. A GGSN is thus the last piece of 3G infrastructure that a datagram originating at a mobile node encounters before entering the larger Internet. To the outside world, the GGSN looks like any other gateway router; the mobility of the 3G nodes within the GGSN’s network is hidden from the outside world behind the GGSN. The 3G radio access network is the wireless first-hop network that we see as a 3G user.</w:t>
      </w:r>
    </w:p>
    <w:p w14:paraId="1E1E97BC" w14:textId="77777777" w:rsidR="00F21EA8" w:rsidRDefault="00F34F86" w:rsidP="00C4558F">
      <w:pPr>
        <w:ind w:firstLine="480"/>
        <w:rPr>
          <w:i/>
        </w:rPr>
      </w:pPr>
      <w:r>
        <w:t xml:space="preserve">The Radio Network Controller (RNC) typically controls several </w:t>
      </w:r>
      <w:commentRangeStart w:id="110"/>
      <w:r>
        <w:t xml:space="preserve">cell base </w:t>
      </w:r>
      <w:r>
        <w:lastRenderedPageBreak/>
        <w:t>transceiver stations</w:t>
      </w:r>
      <w:commentRangeEnd w:id="110"/>
      <w:r w:rsidR="00F21EA8">
        <w:rPr>
          <w:rStyle w:val="af3"/>
        </w:rPr>
        <w:commentReference w:id="110"/>
      </w:r>
      <w:r>
        <w:t xml:space="preserve"> similar to the base stations that we encountered in 2G systems. Each cell’s wireless link operates between the mobile nodes and a base transceiver station, just as in 2G networks. </w:t>
      </w:r>
      <w:r w:rsidRPr="00C4558F">
        <w:rPr>
          <w:i/>
        </w:rPr>
        <w:t xml:space="preserve">The RNC connects to both the circuit-switched cellular voice network via an MSC, and to the packet-switched Internet via an SGSN. </w:t>
      </w:r>
    </w:p>
    <w:p w14:paraId="5733B8A6" w14:textId="16BECE9F" w:rsidR="007565CC" w:rsidRDefault="00F34F86" w:rsidP="00C4558F">
      <w:pPr>
        <w:ind w:firstLine="480"/>
      </w:pPr>
      <w:r>
        <w:t xml:space="preserve">A significant change in 3G UMTS over 2G networks is that rather than using GSM’s FDMA/TDMA scheme, UMTS uses a </w:t>
      </w:r>
      <w:commentRangeStart w:id="111"/>
      <w:r>
        <w:t>CDMA technique</w:t>
      </w:r>
      <w:commentRangeEnd w:id="111"/>
      <w:r w:rsidR="00C92C6A">
        <w:rPr>
          <w:rStyle w:val="af3"/>
        </w:rPr>
        <w:commentReference w:id="111"/>
      </w:r>
      <w:r>
        <w:t xml:space="preserve"> known as Direct Sequence Wideband CDMA (DS-WCDMA</w:t>
      </w:r>
      <w:r w:rsidR="00C92C6A">
        <w:rPr>
          <w:rFonts w:hint="eastAsia"/>
        </w:rPr>
        <w:t xml:space="preserve">, or </w:t>
      </w:r>
      <w:r w:rsidR="00C92C6A">
        <w:t>UTRA</w:t>
      </w:r>
      <w:r>
        <w:t>) within TDMA slots</w:t>
      </w:r>
      <w:r w:rsidR="00CC6C10">
        <w:t xml:space="preserve">. </w:t>
      </w:r>
      <w:r>
        <w:t>The data service associated with the WCDMA specification is known as HSP (High Speed Packet Access) and promises downlink data rates of up to 14 Mbps.</w:t>
      </w:r>
    </w:p>
    <w:p w14:paraId="31095AD7" w14:textId="7E87D403" w:rsidR="00C92C6A" w:rsidRDefault="00C92C6A" w:rsidP="00C4558F">
      <w:pPr>
        <w:ind w:firstLine="480"/>
      </w:pPr>
      <w:r>
        <w:rPr>
          <w:noProof/>
        </w:rPr>
        <w:drawing>
          <wp:inline distT="0" distB="0" distL="0" distR="0" wp14:anchorId="2638EE24" wp14:editId="3F2B6328">
            <wp:extent cx="2849245" cy="4928235"/>
            <wp:effectExtent l="0" t="0" r="8255" b="5715"/>
            <wp:docPr id="121956" name="圖片 12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49245" cy="4928235"/>
                    </a:xfrm>
                    <a:prstGeom prst="rect">
                      <a:avLst/>
                    </a:prstGeom>
                    <a:noFill/>
                    <a:ln>
                      <a:noFill/>
                    </a:ln>
                  </pic:spPr>
                </pic:pic>
              </a:graphicData>
            </a:graphic>
          </wp:inline>
        </w:drawing>
      </w:r>
    </w:p>
    <w:p w14:paraId="763F9FB4" w14:textId="0CF038A0" w:rsidR="007565CC" w:rsidRDefault="007565CC"/>
    <w:p w14:paraId="01DEAFB6" w14:textId="77777777" w:rsidR="007565CC" w:rsidRDefault="007565CC"/>
    <w:p w14:paraId="57077B35" w14:textId="7FD90EFB" w:rsidR="007565CC" w:rsidRDefault="00BA564C" w:rsidP="00C4558F">
      <w:pPr>
        <w:pStyle w:val="4"/>
      </w:pPr>
      <w:r>
        <w:rPr>
          <w:rFonts w:hint="eastAsia"/>
        </w:rPr>
        <w:t>On to 4G:</w:t>
      </w:r>
      <w:r>
        <w:t xml:space="preserve"> </w:t>
      </w:r>
      <w:r>
        <w:rPr>
          <w:rFonts w:hint="eastAsia"/>
        </w:rPr>
        <w:t>LTE</w:t>
      </w:r>
    </w:p>
    <w:p w14:paraId="550E92E5" w14:textId="1E5A7B86" w:rsidR="007565CC" w:rsidRDefault="00BA564C" w:rsidP="00C4558F">
      <w:pPr>
        <w:ind w:firstLine="480"/>
      </w:pPr>
      <w:r w:rsidRPr="00BA564C">
        <w:t>The 4G Long-Term Evolution (LTE) standard put forward by the 3GPP has two important innovations over 3G systems:</w:t>
      </w:r>
    </w:p>
    <w:p w14:paraId="0DE7576F" w14:textId="77777777" w:rsidR="00BA564C" w:rsidRDefault="00BA564C" w:rsidP="00C4558F">
      <w:pPr>
        <w:pStyle w:val="ac"/>
        <w:numPr>
          <w:ilvl w:val="0"/>
          <w:numId w:val="64"/>
        </w:numPr>
        <w:ind w:leftChars="0"/>
      </w:pPr>
      <w:r>
        <w:lastRenderedPageBreak/>
        <w:t>Evolved Packet Core (EPC)</w:t>
      </w:r>
    </w:p>
    <w:p w14:paraId="3C5E3D5F" w14:textId="77777777" w:rsidR="00BA564C" w:rsidRDefault="00BA564C" w:rsidP="00C4558F">
      <w:pPr>
        <w:pStyle w:val="ac"/>
        <w:ind w:leftChars="0"/>
      </w:pPr>
      <w:r>
        <w:t xml:space="preserve">The EPC is a simplified all-IP core network that unifies the separate circuit-switched cellular voice network and the packet-switched cellular data network. It is an “all-IP” network in that both voice and data will be carried in IP datagrams. </w:t>
      </w:r>
    </w:p>
    <w:p w14:paraId="704E4BBF" w14:textId="3B269959" w:rsidR="00BA564C" w:rsidRDefault="00BA564C" w:rsidP="00C4558F">
      <w:pPr>
        <w:pStyle w:val="ac"/>
        <w:ind w:leftChars="0"/>
      </w:pPr>
      <w:r>
        <w:t>A key task of the EPC is to manage network resources to provide this high quality of service on the “best-effort” IP module. The EPC also makes a clear separation between the network control and user data planes.</w:t>
      </w:r>
    </w:p>
    <w:p w14:paraId="387182CC" w14:textId="77777777" w:rsidR="00BA564C" w:rsidRDefault="00BA564C" w:rsidP="00C4558F">
      <w:pPr>
        <w:pStyle w:val="ac"/>
        <w:numPr>
          <w:ilvl w:val="0"/>
          <w:numId w:val="64"/>
        </w:numPr>
        <w:ind w:leftChars="0"/>
      </w:pPr>
      <w:r>
        <w:t xml:space="preserve">LTE Radio Access Network. </w:t>
      </w:r>
    </w:p>
    <w:p w14:paraId="648438D6" w14:textId="77777777" w:rsidR="00BA564C" w:rsidRDefault="00BA564C" w:rsidP="00C4558F">
      <w:pPr>
        <w:pStyle w:val="ac"/>
        <w:ind w:leftChars="0"/>
      </w:pPr>
      <w:r>
        <w:t xml:space="preserve">LTE uses a combination of FDM and TDM on the downstream channel, known as orthogonal frequency division multiplexing (OFDM). </w:t>
      </w:r>
    </w:p>
    <w:p w14:paraId="2831AD30" w14:textId="77777777" w:rsidR="00BA564C" w:rsidRDefault="00BA564C" w:rsidP="00C4558F">
      <w:pPr>
        <w:pStyle w:val="ac"/>
        <w:ind w:leftChars="0" w:firstLine="480"/>
      </w:pPr>
      <w:r>
        <w:t>In LTE, each active mobile node is allocated one or more 0.5 ms time slots in one or more of the channel frequencies. By being allocated increasingly more time slots, a mobile node is able to achieve increasingly higher transmission rates. Slot allocation among mobile nodes can be performed as often as once every millisecond. Different modulation schemes can also be used to change the transmission rate.</w:t>
      </w:r>
    </w:p>
    <w:p w14:paraId="2B264897" w14:textId="5CA08CD3" w:rsidR="007565CC" w:rsidRDefault="00BA564C" w:rsidP="00C4558F">
      <w:pPr>
        <w:pStyle w:val="ac"/>
        <w:ind w:leftChars="0" w:firstLine="480"/>
      </w:pPr>
      <w:r>
        <w:t>Another innovation in the LTE radio network is the use of sophisticated multiple-input, multiple output (MIMO) antennas. The maximum data rate for an LTE user is 100 Mbps in the downstream direction and 50 Mbps in the upstream direction, when using 20 MHz worth of wireless spectrum.</w:t>
      </w:r>
    </w:p>
    <w:p w14:paraId="76BB83D2" w14:textId="77777777" w:rsidR="007565CC" w:rsidRDefault="007565CC"/>
    <w:p w14:paraId="42E298C2" w14:textId="77777777" w:rsidR="00D53FF6" w:rsidRDefault="00D53FF6"/>
    <w:p w14:paraId="0A0B22BF" w14:textId="77777777" w:rsidR="00D53FF6" w:rsidRDefault="00D53FF6"/>
    <w:p w14:paraId="6840ABD0" w14:textId="77777777" w:rsidR="00D53FF6" w:rsidRDefault="00D53FF6"/>
    <w:p w14:paraId="140C2DC5" w14:textId="77777777" w:rsidR="00D53FF6" w:rsidRDefault="00D53FF6"/>
    <w:p w14:paraId="3244A4ED" w14:textId="77777777" w:rsidR="00D53FF6" w:rsidRDefault="00D53FF6"/>
    <w:p w14:paraId="0E77E115" w14:textId="77777777" w:rsidR="00D53FF6" w:rsidRDefault="00D53FF6"/>
    <w:p w14:paraId="280292F6" w14:textId="77777777" w:rsidR="00D53FF6" w:rsidRDefault="00D53FF6"/>
    <w:p w14:paraId="05CCA0EA" w14:textId="77777777" w:rsidR="00D53FF6" w:rsidRDefault="00D53FF6"/>
    <w:p w14:paraId="1645F7AB" w14:textId="77777777" w:rsidR="00D53FF6" w:rsidRDefault="00D53FF6"/>
    <w:p w14:paraId="153B199D" w14:textId="77777777" w:rsidR="00D53FF6" w:rsidRDefault="00D53FF6"/>
    <w:p w14:paraId="1752623F" w14:textId="77777777" w:rsidR="00D53FF6" w:rsidRDefault="00D53FF6"/>
    <w:p w14:paraId="4E8FC5EE" w14:textId="77777777" w:rsidR="00D53FF6" w:rsidRDefault="00D53FF6"/>
    <w:p w14:paraId="7CA91A64" w14:textId="77777777" w:rsidR="00D53FF6" w:rsidRDefault="00D53FF6"/>
    <w:p w14:paraId="7E6673D9" w14:textId="77777777" w:rsidR="00D53FF6" w:rsidRDefault="00D53FF6"/>
    <w:p w14:paraId="3B77400C" w14:textId="77777777" w:rsidR="00D53FF6" w:rsidRDefault="00D53FF6"/>
    <w:p w14:paraId="68E0DBB5" w14:textId="77777777" w:rsidR="00D53FF6" w:rsidRDefault="00D53FF6"/>
    <w:p w14:paraId="2A79D9FB" w14:textId="6D488C2C" w:rsidR="00D53FF6" w:rsidDel="00C54285" w:rsidRDefault="00D53FF6">
      <w:pPr>
        <w:rPr>
          <w:del w:id="112" w:author="yintao_ling" w:date="2020-11-06T10:07:00Z"/>
        </w:rPr>
      </w:pPr>
      <w:del w:id="113" w:author="yintao_ling" w:date="2020-11-06T10:07:00Z">
        <w:r w:rsidDel="00C54285">
          <w:delText>Improved mobile telephone system</w:delText>
        </w:r>
        <w:r w:rsidR="00936521" w:rsidDel="00C54285">
          <w:delText xml:space="preserve"> IMTS</w:delText>
        </w:r>
        <w:r w:rsidDel="00C54285">
          <w:delText xml:space="preserve"> </w:delText>
        </w:r>
        <w:r w:rsidDel="00C54285">
          <w:rPr>
            <w:rFonts w:hint="eastAsia"/>
          </w:rPr>
          <w:delText>(</w:delText>
        </w:r>
        <w:r w:rsidDel="00C54285">
          <w:delText>~1960</w:delText>
        </w:r>
        <w:r w:rsidDel="00C54285">
          <w:rPr>
            <w:rFonts w:hint="eastAsia"/>
          </w:rPr>
          <w:delText>)</w:delText>
        </w:r>
      </w:del>
    </w:p>
    <w:p w14:paraId="1FAC364C" w14:textId="2A39B104" w:rsidR="00D53FF6" w:rsidDel="00C54285" w:rsidRDefault="00D53FF6">
      <w:pPr>
        <w:rPr>
          <w:del w:id="114" w:author="yintao_ling" w:date="2020-11-06T10:07:00Z"/>
        </w:rPr>
      </w:pPr>
      <w:del w:id="115" w:author="yintao_ling" w:date="2020-11-06T10:07:00Z">
        <w:r w:rsidDel="00C54285">
          <w:tab/>
          <w:delText>Push-and-Talk system in Car communication with tall tower.</w:delText>
        </w:r>
      </w:del>
    </w:p>
    <w:p w14:paraId="7052C1BB" w14:textId="38319B05" w:rsidR="00D53FF6" w:rsidDel="00C54285" w:rsidRDefault="00D53FF6">
      <w:pPr>
        <w:rPr>
          <w:del w:id="116" w:author="yintao_ling" w:date="2020-11-06T10:07:00Z"/>
        </w:rPr>
      </w:pPr>
      <w:del w:id="117" w:author="yintao_ling" w:date="2020-11-06T10:07:00Z">
        <w:r w:rsidDel="00C54285">
          <w:tab/>
          <w:delText>2 channel: Transmission and Reception</w:delText>
        </w:r>
      </w:del>
    </w:p>
    <w:p w14:paraId="520F7C8F" w14:textId="6214DA0C" w:rsidR="00D53FF6" w:rsidDel="00C54285" w:rsidRDefault="00D53FF6">
      <w:pPr>
        <w:rPr>
          <w:del w:id="118" w:author="yintao_ling" w:date="2020-11-06T10:07:00Z"/>
        </w:rPr>
      </w:pPr>
    </w:p>
    <w:p w14:paraId="17ED0E2A" w14:textId="7420EBC6" w:rsidR="009A1CC5" w:rsidDel="00C54285" w:rsidRDefault="009A1CC5">
      <w:pPr>
        <w:rPr>
          <w:del w:id="119" w:author="yintao_ling" w:date="2020-11-06T10:07:00Z"/>
        </w:rPr>
      </w:pPr>
      <w:del w:id="120" w:author="yintao_ling" w:date="2020-11-06T10:07:00Z">
        <w:r w:rsidDel="00C54285">
          <w:delText>1</w:delText>
        </w:r>
        <w:r w:rsidR="00D53FF6" w:rsidDel="00C54285">
          <w:delText>G (1982)</w:delText>
        </w:r>
      </w:del>
    </w:p>
    <w:p w14:paraId="217906BC" w14:textId="1CC00824" w:rsidR="009A1CC5" w:rsidDel="00C54285" w:rsidRDefault="009A1CC5" w:rsidP="00C4558F">
      <w:pPr>
        <w:ind w:firstLine="480"/>
        <w:rPr>
          <w:del w:id="121" w:author="yintao_ling" w:date="2020-11-06T10:07:00Z"/>
        </w:rPr>
      </w:pPr>
      <w:del w:id="122" w:author="yintao_ling" w:date="2020-11-06T10:07:00Z">
        <w:r w:rsidDel="00C54285">
          <w:delText>US:  Advanced Mobile Phone System(AMPS)</w:delText>
        </w:r>
      </w:del>
    </w:p>
    <w:p w14:paraId="02F9ADCC" w14:textId="743C7B19" w:rsidR="009A1CC5" w:rsidDel="00C54285" w:rsidRDefault="009A1CC5" w:rsidP="00C4558F">
      <w:pPr>
        <w:ind w:firstLine="480"/>
        <w:rPr>
          <w:del w:id="123" w:author="yintao_ling" w:date="2020-11-06T10:07:00Z"/>
        </w:rPr>
      </w:pPr>
      <w:del w:id="124" w:author="yintao_ling" w:date="2020-11-06T10:07:00Z">
        <w:r w:rsidDel="00C54285">
          <w:delText>EU:  Total Access Communication System(TACS) &amp;</w:delText>
        </w:r>
      </w:del>
    </w:p>
    <w:p w14:paraId="19DEF8E6" w14:textId="18ADDC7B" w:rsidR="009A1CC5" w:rsidDel="00C54285" w:rsidRDefault="009A1CC5" w:rsidP="00C4558F">
      <w:pPr>
        <w:ind w:firstLine="480"/>
        <w:rPr>
          <w:del w:id="125" w:author="yintao_ling" w:date="2020-11-06T10:07:00Z"/>
        </w:rPr>
      </w:pPr>
      <w:del w:id="126" w:author="yintao_ling" w:date="2020-11-06T10:07:00Z">
        <w:r w:rsidDel="00C54285">
          <w:tab/>
          <w:delText xml:space="preserve"> Nordic Mobile Telephone(NMT) </w:delText>
        </w:r>
      </w:del>
    </w:p>
    <w:p w14:paraId="7A951288" w14:textId="75C91C24" w:rsidR="009A1CC5" w:rsidDel="00C54285" w:rsidRDefault="009A1CC5" w:rsidP="009A1CC5">
      <w:pPr>
        <w:ind w:firstLine="480"/>
        <w:rPr>
          <w:del w:id="127" w:author="yintao_ling" w:date="2020-11-06T10:07:00Z"/>
        </w:rPr>
      </w:pPr>
      <w:del w:id="128" w:author="yintao_ling" w:date="2020-11-06T10:07:00Z">
        <w:r w:rsidDel="00C54285">
          <w:delText xml:space="preserve">JP&amp;HK:  Japanese-Total Access Communication System (J-TACS) </w:delText>
        </w:r>
      </w:del>
    </w:p>
    <w:p w14:paraId="446E8CEA" w14:textId="3F49782E" w:rsidR="00D53FF6" w:rsidDel="00C54285" w:rsidRDefault="00D53FF6" w:rsidP="00C4558F">
      <w:pPr>
        <w:rPr>
          <w:del w:id="129" w:author="yintao_ling" w:date="2020-11-06T10:07:00Z"/>
        </w:rPr>
      </w:pPr>
    </w:p>
    <w:p w14:paraId="5A9D498E" w14:textId="59985E14" w:rsidR="00D53FF6" w:rsidDel="00C54285" w:rsidRDefault="00D53FF6">
      <w:pPr>
        <w:rPr>
          <w:del w:id="130" w:author="yintao_ling" w:date="2020-11-06T10:07:00Z"/>
        </w:rPr>
      </w:pPr>
      <w:del w:id="131" w:author="yintao_ling" w:date="2020-11-06T10:07:00Z">
        <w:r w:rsidDel="00C54285">
          <w:rPr>
            <w:rFonts w:hint="eastAsia"/>
          </w:rPr>
          <w:delText xml:space="preserve">Bell lab </w:delText>
        </w:r>
        <w:r w:rsidDel="00C54285">
          <w:delText>announces the 1G as AMPS. (It’s American company.)</w:delText>
        </w:r>
      </w:del>
    </w:p>
    <w:tbl>
      <w:tblPr>
        <w:tblStyle w:val="a6"/>
        <w:tblW w:w="0" w:type="auto"/>
        <w:tblLook w:val="04A0" w:firstRow="1" w:lastRow="0" w:firstColumn="1" w:lastColumn="0" w:noHBand="0" w:noVBand="1"/>
      </w:tblPr>
      <w:tblGrid>
        <w:gridCol w:w="4656"/>
        <w:gridCol w:w="3641"/>
      </w:tblGrid>
      <w:tr w:rsidR="00D53FF6" w:rsidDel="00C54285" w14:paraId="1B802657" w14:textId="00FA12EF" w:rsidTr="00C4558F">
        <w:trPr>
          <w:del w:id="132" w:author="yintao_ling" w:date="2020-11-06T10:07:00Z"/>
        </w:trPr>
        <w:tc>
          <w:tcPr>
            <w:tcW w:w="4656" w:type="dxa"/>
          </w:tcPr>
          <w:p w14:paraId="657317C7" w14:textId="45FE9337" w:rsidR="00D53FF6" w:rsidDel="00C54285" w:rsidRDefault="00D53FF6">
            <w:pPr>
              <w:rPr>
                <w:del w:id="133" w:author="yintao_ling" w:date="2020-11-06T10:07:00Z"/>
              </w:rPr>
            </w:pPr>
            <w:del w:id="134" w:author="yintao_ling" w:date="2020-11-06T10:07:00Z">
              <w:r w:rsidDel="00C54285">
                <w:rPr>
                  <w:noProof/>
                </w:rPr>
                <w:drawing>
                  <wp:inline distT="0" distB="0" distL="0" distR="0" wp14:anchorId="2117E9A1" wp14:editId="2D6A894D">
                    <wp:extent cx="2810577" cy="2707384"/>
                    <wp:effectExtent l="0" t="0" r="8890" b="0"/>
                    <wp:docPr id="176203" name="圖片 176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3" name="圖片1.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824955" cy="2721234"/>
                            </a:xfrm>
                            <a:prstGeom prst="rect">
                              <a:avLst/>
                            </a:prstGeom>
                          </pic:spPr>
                        </pic:pic>
                      </a:graphicData>
                    </a:graphic>
                  </wp:inline>
                </w:drawing>
              </w:r>
            </w:del>
          </w:p>
        </w:tc>
        <w:tc>
          <w:tcPr>
            <w:tcW w:w="3641" w:type="dxa"/>
          </w:tcPr>
          <w:p w14:paraId="79848AEA" w14:textId="21CC29A6" w:rsidR="00D53FF6" w:rsidDel="00C54285" w:rsidRDefault="00D53FF6">
            <w:pPr>
              <w:rPr>
                <w:del w:id="135" w:author="yintao_ling" w:date="2020-11-06T10:07:00Z"/>
              </w:rPr>
            </w:pPr>
            <w:del w:id="136" w:author="yintao_ling" w:date="2020-11-06T10:07:00Z">
              <w:r w:rsidDel="00C54285">
                <w:rPr>
                  <w:rFonts w:hint="eastAsia"/>
                </w:rPr>
                <w:delText>The idea of AMPS:</w:delText>
              </w:r>
            </w:del>
          </w:p>
          <w:p w14:paraId="058A1938" w14:textId="66933E0F" w:rsidR="00D53FF6" w:rsidDel="00C54285" w:rsidRDefault="00D53FF6" w:rsidP="00C4558F">
            <w:pPr>
              <w:pStyle w:val="ac"/>
              <w:numPr>
                <w:ilvl w:val="0"/>
                <w:numId w:val="91"/>
              </w:numPr>
              <w:ind w:leftChars="0"/>
              <w:rPr>
                <w:del w:id="137" w:author="yintao_ling" w:date="2020-11-06T10:07:00Z"/>
              </w:rPr>
            </w:pPr>
            <w:del w:id="138" w:author="yintao_ling" w:date="2020-11-06T10:07:00Z">
              <w:r w:rsidDel="00C54285">
                <w:delText>Cell separation</w:delText>
              </w:r>
            </w:del>
          </w:p>
          <w:p w14:paraId="22217BBD" w14:textId="30382E33" w:rsidR="00D53FF6" w:rsidDel="00C54285" w:rsidRDefault="00D53FF6" w:rsidP="00C4558F">
            <w:pPr>
              <w:pStyle w:val="ac"/>
              <w:numPr>
                <w:ilvl w:val="0"/>
                <w:numId w:val="91"/>
              </w:numPr>
              <w:ind w:leftChars="0"/>
              <w:rPr>
                <w:del w:id="139" w:author="yintao_ling" w:date="2020-11-06T10:07:00Z"/>
              </w:rPr>
            </w:pPr>
            <w:del w:id="140" w:author="yintao_ling" w:date="2020-11-06T10:07:00Z">
              <w:r w:rsidDel="00C54285">
                <w:rPr>
                  <w:rFonts w:hint="eastAsia"/>
                </w:rPr>
                <w:delText>Frequency-reuse in cells</w:delText>
              </w:r>
            </w:del>
          </w:p>
          <w:p w14:paraId="4B6CDD7D" w14:textId="76512527" w:rsidR="00D53FF6" w:rsidDel="00C54285" w:rsidRDefault="00D53FF6">
            <w:pPr>
              <w:rPr>
                <w:del w:id="141" w:author="yintao_ling" w:date="2020-11-06T10:07:00Z"/>
              </w:rPr>
            </w:pPr>
          </w:p>
          <w:p w14:paraId="229B6650" w14:textId="1917BA3A" w:rsidR="00D53FF6" w:rsidDel="00C54285" w:rsidRDefault="00936521">
            <w:pPr>
              <w:rPr>
                <w:del w:id="142" w:author="yintao_ling" w:date="2020-11-06T10:07:00Z"/>
              </w:rPr>
            </w:pPr>
            <w:del w:id="143" w:author="yintao_ling" w:date="2020-11-06T10:07:00Z">
              <w:r w:rsidDel="00C54285">
                <w:delText xml:space="preserve">Improve </w:delText>
              </w:r>
              <w:r w:rsidDel="00C54285">
                <w:rPr>
                  <w:rFonts w:hint="eastAsia"/>
                </w:rPr>
                <w:delText>5-10 users than</w:delText>
              </w:r>
              <w:r w:rsidDel="00C54285">
                <w:delText xml:space="preserve"> IMTS</w:delText>
              </w:r>
            </w:del>
          </w:p>
          <w:p w14:paraId="2116DCF1" w14:textId="3E4FFD71" w:rsidR="00936521" w:rsidDel="00C54285" w:rsidRDefault="00936521">
            <w:pPr>
              <w:rPr>
                <w:del w:id="144" w:author="yintao_ling" w:date="2020-11-06T10:07:00Z"/>
              </w:rPr>
            </w:pPr>
          </w:p>
          <w:p w14:paraId="0526BEAE" w14:textId="1B648ABD" w:rsidR="00936521" w:rsidDel="00C54285" w:rsidRDefault="00936521">
            <w:pPr>
              <w:rPr>
                <w:del w:id="145" w:author="yintao_ling" w:date="2020-11-06T10:07:00Z"/>
              </w:rPr>
            </w:pPr>
            <w:del w:id="146" w:author="yintao_ling" w:date="2020-11-06T10:07:00Z">
              <w:r w:rsidDel="00C54285">
                <w:delText>Problems:</w:delText>
              </w:r>
            </w:del>
          </w:p>
          <w:p w14:paraId="3B3FEA84" w14:textId="1C27CA00" w:rsidR="00936521" w:rsidDel="00C54285" w:rsidRDefault="00936521" w:rsidP="00C4558F">
            <w:pPr>
              <w:pStyle w:val="ac"/>
              <w:numPr>
                <w:ilvl w:val="0"/>
                <w:numId w:val="92"/>
              </w:numPr>
              <w:ind w:leftChars="0"/>
              <w:rPr>
                <w:del w:id="147" w:author="yintao_ling" w:date="2020-11-06T10:07:00Z"/>
              </w:rPr>
            </w:pPr>
            <w:del w:id="148" w:author="yintao_ling" w:date="2020-11-06T10:07:00Z">
              <w:r w:rsidDel="00C54285">
                <w:delText>L</w:delText>
              </w:r>
              <w:r w:rsidDel="00C54285">
                <w:rPr>
                  <w:rFonts w:hint="eastAsia"/>
                </w:rPr>
                <w:delText xml:space="preserve">ack </w:delText>
              </w:r>
              <w:r w:rsidDel="00C54285">
                <w:delText>security in air interface</w:delText>
              </w:r>
            </w:del>
          </w:p>
          <w:p w14:paraId="1655B185" w14:textId="05B5D814" w:rsidR="00936521" w:rsidDel="00C54285" w:rsidRDefault="00936521" w:rsidP="00C4558F">
            <w:pPr>
              <w:pStyle w:val="ac"/>
              <w:numPr>
                <w:ilvl w:val="0"/>
                <w:numId w:val="92"/>
              </w:numPr>
              <w:ind w:leftChars="0"/>
              <w:rPr>
                <w:del w:id="149" w:author="yintao_ling" w:date="2020-11-06T10:07:00Z"/>
              </w:rPr>
            </w:pPr>
            <w:del w:id="150" w:author="yintao_ling" w:date="2020-11-06T10:07:00Z">
              <w:r w:rsidDel="00C54285">
                <w:delText>No roaming</w:delText>
              </w:r>
            </w:del>
          </w:p>
          <w:p w14:paraId="0B64222F" w14:textId="28708DBB" w:rsidR="00936521" w:rsidDel="00C54285" w:rsidRDefault="00936521" w:rsidP="00C4558F">
            <w:pPr>
              <w:pStyle w:val="ac"/>
              <w:numPr>
                <w:ilvl w:val="0"/>
                <w:numId w:val="92"/>
              </w:numPr>
              <w:ind w:leftChars="0"/>
              <w:rPr>
                <w:del w:id="151" w:author="yintao_ling" w:date="2020-11-06T10:07:00Z"/>
              </w:rPr>
            </w:pPr>
            <w:del w:id="152" w:author="yintao_ling" w:date="2020-11-06T10:07:00Z">
              <w:r w:rsidDel="00C54285">
                <w:rPr>
                  <w:rFonts w:hint="eastAsia"/>
                </w:rPr>
                <w:delText>Analog</w:delText>
              </w:r>
            </w:del>
          </w:p>
        </w:tc>
      </w:tr>
    </w:tbl>
    <w:p w14:paraId="04522031" w14:textId="14B4FFB1" w:rsidR="00D53FF6" w:rsidDel="00C54285" w:rsidRDefault="00D53FF6">
      <w:pPr>
        <w:rPr>
          <w:del w:id="153" w:author="yintao_ling" w:date="2020-11-06T10:07:00Z"/>
        </w:rPr>
      </w:pPr>
    </w:p>
    <w:p w14:paraId="7AF7873A" w14:textId="1BBBD7D6" w:rsidR="00936521" w:rsidDel="00C54285" w:rsidRDefault="00936521">
      <w:pPr>
        <w:rPr>
          <w:del w:id="154" w:author="yintao_ling" w:date="2020-11-06T10:07:00Z"/>
        </w:rPr>
      </w:pPr>
      <w:del w:id="155" w:author="yintao_ling" w:date="2020-11-06T10:07:00Z">
        <w:r w:rsidDel="00C54285">
          <w:rPr>
            <w:rFonts w:hint="eastAsia"/>
          </w:rPr>
          <w:delText>2G (</w:delText>
        </w:r>
        <w:r w:rsidDel="00C54285">
          <w:delText>1991</w:delText>
        </w:r>
        <w:r w:rsidDel="00C54285">
          <w:rPr>
            <w:rFonts w:hint="eastAsia"/>
          </w:rPr>
          <w:delText>)</w:delText>
        </w:r>
      </w:del>
    </w:p>
    <w:p w14:paraId="668AEDE7" w14:textId="7FB054C6" w:rsidR="00936521" w:rsidRPr="009A1CC5" w:rsidDel="00C54285" w:rsidRDefault="00936521">
      <w:pPr>
        <w:rPr>
          <w:del w:id="156" w:author="yintao_ling" w:date="2020-11-06T10:07:00Z"/>
        </w:rPr>
      </w:pPr>
      <w:del w:id="157" w:author="yintao_ling" w:date="2020-11-06T10:07:00Z">
        <w:r w:rsidDel="00C54285">
          <w:tab/>
          <w:delText xml:space="preserve">GSM </w:delText>
        </w:r>
      </w:del>
    </w:p>
    <w:p w14:paraId="2DD9698F" w14:textId="3CF1A7BC" w:rsidR="00936521" w:rsidDel="00C54285" w:rsidRDefault="00936521" w:rsidP="00936521">
      <w:pPr>
        <w:rPr>
          <w:del w:id="158" w:author="yintao_ling" w:date="2020-11-06T10:07:00Z"/>
        </w:rPr>
      </w:pPr>
      <w:del w:id="159" w:author="yintao_ling" w:date="2020-11-06T10:07:00Z">
        <w:r w:rsidDel="00C54285">
          <w:tab/>
          <w:delText>Generated by ETSI (1988)</w:delText>
        </w:r>
        <w:r w:rsidDel="00C54285">
          <w:rPr>
            <w:rFonts w:hint="eastAsia"/>
          </w:rPr>
          <w:delText xml:space="preserve"> European </w:delText>
        </w:r>
        <w:r w:rsidDel="00C54285">
          <w:delText>Telecommunications Standards Institute.</w:delText>
        </w:r>
      </w:del>
    </w:p>
    <w:p w14:paraId="281DB93F" w14:textId="6B8DF5C1" w:rsidR="009A1CC5" w:rsidDel="00C54285" w:rsidRDefault="00936521" w:rsidP="00C4558F">
      <w:pPr>
        <w:pStyle w:val="ac"/>
        <w:numPr>
          <w:ilvl w:val="0"/>
          <w:numId w:val="93"/>
        </w:numPr>
        <w:ind w:leftChars="0"/>
        <w:rPr>
          <w:del w:id="160" w:author="yintao_ling" w:date="2020-11-06T10:07:00Z"/>
        </w:rPr>
      </w:pPr>
      <w:del w:id="161" w:author="yintao_ling" w:date="2020-11-06T10:07:00Z">
        <w:r w:rsidDel="00C54285">
          <w:delText>Digital signal and encrypted.</w:delText>
        </w:r>
      </w:del>
    </w:p>
    <w:p w14:paraId="5B7D69B8" w14:textId="3BAF853F" w:rsidR="00936521" w:rsidDel="00C54285" w:rsidRDefault="00936521" w:rsidP="00C4558F">
      <w:pPr>
        <w:pStyle w:val="ac"/>
        <w:numPr>
          <w:ilvl w:val="0"/>
          <w:numId w:val="93"/>
        </w:numPr>
        <w:ind w:leftChars="0"/>
        <w:rPr>
          <w:del w:id="162" w:author="yintao_ling" w:date="2020-11-06T10:07:00Z"/>
        </w:rPr>
      </w:pPr>
      <w:del w:id="163" w:author="yintao_ling" w:date="2020-11-06T10:07:00Z">
        <w:r w:rsidDel="00C54285">
          <w:delText>Efficient on spectrum</w:delText>
        </w:r>
      </w:del>
    </w:p>
    <w:p w14:paraId="279CC974" w14:textId="2C240DC7" w:rsidR="00936521" w:rsidDel="00C54285" w:rsidRDefault="00936521" w:rsidP="00C4558F">
      <w:pPr>
        <w:pStyle w:val="ac"/>
        <w:numPr>
          <w:ilvl w:val="0"/>
          <w:numId w:val="93"/>
        </w:numPr>
        <w:ind w:leftChars="0"/>
        <w:rPr>
          <w:del w:id="164" w:author="yintao_ling" w:date="2020-11-06T10:07:00Z"/>
        </w:rPr>
      </w:pPr>
      <w:del w:id="165" w:author="yintao_ling" w:date="2020-11-06T10:07:00Z">
        <w:r w:rsidDel="00C54285">
          <w:delText xml:space="preserve">Better </w:delText>
        </w:r>
        <w:r w:rsidRPr="00936521" w:rsidDel="00C54285">
          <w:delText>penetration</w:delText>
        </w:r>
      </w:del>
    </w:p>
    <w:p w14:paraId="251558F3" w14:textId="65CF6E4B" w:rsidR="00936521" w:rsidDel="00C54285" w:rsidRDefault="00936521" w:rsidP="00C4558F">
      <w:pPr>
        <w:ind w:left="480"/>
        <w:rPr>
          <w:del w:id="166" w:author="yintao_ling" w:date="2020-11-06T10:07:00Z"/>
        </w:rPr>
      </w:pPr>
      <w:del w:id="167" w:author="yintao_ling" w:date="2020-11-06T10:07:00Z">
        <w:r w:rsidDel="00C54285">
          <w:delText xml:space="preserve">SMS (short message service), </w:delText>
        </w:r>
        <w:r w:rsidRPr="00936521" w:rsidDel="00C54285">
          <w:delText>a text messaging service</w:delText>
        </w:r>
        <w:r w:rsidDel="00C54285">
          <w:delText>, is introduced.</w:delText>
        </w:r>
      </w:del>
    </w:p>
    <w:p w14:paraId="38A940B1" w14:textId="61C727E8" w:rsidR="00936521" w:rsidDel="00C54285" w:rsidRDefault="00936521">
      <w:pPr>
        <w:rPr>
          <w:del w:id="168" w:author="yintao_ling" w:date="2020-11-06T10:07:00Z"/>
        </w:rPr>
      </w:pPr>
    </w:p>
    <w:p w14:paraId="004AC7B2" w14:textId="77A92600" w:rsidR="00936521" w:rsidRPr="00936521" w:rsidDel="00C54285" w:rsidRDefault="00936521">
      <w:pPr>
        <w:rPr>
          <w:del w:id="169" w:author="yintao_ling" w:date="2020-11-06T10:07:00Z"/>
        </w:rPr>
      </w:pPr>
      <w:del w:id="170" w:author="yintao_ling" w:date="2020-11-06T10:07:00Z">
        <w:r w:rsidDel="00C54285">
          <w:delText>2.5G()</w:delText>
        </w:r>
      </w:del>
    </w:p>
    <w:p w14:paraId="17587085" w14:textId="2F23D59F" w:rsidR="009A1CC5" w:rsidRPr="00936521" w:rsidDel="00C54285" w:rsidRDefault="009A1CC5">
      <w:pPr>
        <w:rPr>
          <w:del w:id="171" w:author="yintao_ling" w:date="2020-11-06T10:07:00Z"/>
        </w:rPr>
      </w:pPr>
    </w:p>
    <w:p w14:paraId="36E14E7F" w14:textId="0CC705EA" w:rsidR="009A1CC5" w:rsidDel="00C54285" w:rsidRDefault="009A1CC5">
      <w:pPr>
        <w:rPr>
          <w:del w:id="172" w:author="yintao_ling" w:date="2020-11-06T10:07:00Z"/>
        </w:rPr>
      </w:pPr>
    </w:p>
    <w:p w14:paraId="7C8D301B" w14:textId="4A3A8A9E" w:rsidR="009A1CC5" w:rsidDel="00C54285" w:rsidRDefault="009A1CC5">
      <w:pPr>
        <w:rPr>
          <w:del w:id="173" w:author="yintao_ling" w:date="2020-11-06T10:07:00Z"/>
        </w:rPr>
      </w:pPr>
    </w:p>
    <w:p w14:paraId="4F7B7112" w14:textId="42E4BA79" w:rsidR="009A1CC5" w:rsidDel="00C54285" w:rsidRDefault="009A1CC5">
      <w:pPr>
        <w:rPr>
          <w:del w:id="174" w:author="yintao_ling" w:date="2020-11-06T10:07:00Z"/>
        </w:rPr>
      </w:pPr>
    </w:p>
    <w:p w14:paraId="4DADA3B8" w14:textId="77777777" w:rsidR="009A1CC5" w:rsidRDefault="009A1CC5"/>
    <w:p w14:paraId="196E9E11" w14:textId="77777777" w:rsidR="009A1CC5" w:rsidRDefault="009A1CC5"/>
    <w:p w14:paraId="12BD0D9F" w14:textId="421C165D" w:rsidR="007565CC" w:rsidRDefault="00BA564C" w:rsidP="00C4558F">
      <w:pPr>
        <w:pStyle w:val="3"/>
      </w:pPr>
      <w:r>
        <w:rPr>
          <w:rFonts w:hint="eastAsia"/>
        </w:rPr>
        <w:t>Mobility Management:</w:t>
      </w:r>
      <w:r>
        <w:t xml:space="preserve"> Principles</w:t>
      </w:r>
      <w:bookmarkStart w:id="175" w:name="_GoBack"/>
      <w:bookmarkEnd w:id="175"/>
    </w:p>
    <w:p w14:paraId="17145823" w14:textId="77777777" w:rsidR="00BA564C" w:rsidRPr="00C4558F" w:rsidRDefault="00BA564C" w:rsidP="00C4558F">
      <w:pPr>
        <w:pStyle w:val="ac"/>
        <w:numPr>
          <w:ilvl w:val="0"/>
          <w:numId w:val="64"/>
        </w:numPr>
        <w:ind w:leftChars="0"/>
        <w:rPr>
          <w:i/>
        </w:rPr>
      </w:pPr>
      <w:r w:rsidRPr="00C4558F">
        <w:rPr>
          <w:i/>
        </w:rPr>
        <w:t xml:space="preserve">From the network layer’s standpoint, how mobile is a user? </w:t>
      </w:r>
    </w:p>
    <w:p w14:paraId="431CC771" w14:textId="166C3DDB" w:rsidR="00BA564C" w:rsidRPr="00BA564C" w:rsidRDefault="00BA564C" w:rsidP="00C4558F">
      <w:pPr>
        <w:pStyle w:val="ac"/>
        <w:ind w:leftChars="0"/>
      </w:pPr>
      <w:r>
        <w:t xml:space="preserve">A physically mobile user may move between points of attachment to the network. </w:t>
      </w:r>
      <w:r w:rsidR="00F8360F">
        <w:t>In the same wireless AP, or on the high speed rail!</w:t>
      </w:r>
    </w:p>
    <w:p w14:paraId="5D92FE7C" w14:textId="17BA58F3" w:rsidR="007565CC" w:rsidRPr="00F8360F" w:rsidRDefault="00F8360F" w:rsidP="00C4558F">
      <w:pPr>
        <w:pStyle w:val="ac"/>
        <w:numPr>
          <w:ilvl w:val="0"/>
          <w:numId w:val="64"/>
        </w:numPr>
        <w:ind w:leftChars="0"/>
      </w:pPr>
      <w:r w:rsidRPr="00C4558F">
        <w:rPr>
          <w:i/>
        </w:rPr>
        <w:t>How important is it for the mobile node’s address to always remain the same?</w:t>
      </w:r>
    </w:p>
    <w:p w14:paraId="230C3901" w14:textId="77777777" w:rsidR="00F8360F" w:rsidRDefault="00F8360F" w:rsidP="00F8360F">
      <w:pPr>
        <w:ind w:left="480"/>
      </w:pPr>
      <w:r>
        <w:t>The answer to this question will depend strongly on the applications being run.</w:t>
      </w:r>
    </w:p>
    <w:p w14:paraId="518DCABB" w14:textId="12DAA943" w:rsidR="00F8360F" w:rsidRDefault="00F8360F" w:rsidP="00C4558F">
      <w:pPr>
        <w:ind w:left="480"/>
      </w:pPr>
      <w:r>
        <w:t>For an uninterrupted TCP connection, or temporary receiving e-mail.</w:t>
      </w:r>
    </w:p>
    <w:p w14:paraId="15D56D04" w14:textId="77777777" w:rsidR="00F8360F" w:rsidRDefault="00F8360F" w:rsidP="00C4558F">
      <w:pPr>
        <w:pStyle w:val="ac"/>
        <w:numPr>
          <w:ilvl w:val="0"/>
          <w:numId w:val="64"/>
        </w:numPr>
        <w:ind w:leftChars="0"/>
      </w:pPr>
      <w:r w:rsidRPr="00C4558F">
        <w:rPr>
          <w:i/>
        </w:rPr>
        <w:t>What supporting wired infrastructure is available?</w:t>
      </w:r>
      <w:r>
        <w:t xml:space="preserve"> </w:t>
      </w:r>
    </w:p>
    <w:p w14:paraId="47A74F69" w14:textId="38CB5194" w:rsidR="00F8360F" w:rsidRPr="00F8360F" w:rsidRDefault="00F8360F" w:rsidP="00C4558F">
      <w:pPr>
        <w:pStyle w:val="ac"/>
        <w:ind w:leftChars="0"/>
      </w:pPr>
      <w:r>
        <w:t>Difference between infrastructure and ad hoc networking.</w:t>
      </w:r>
    </w:p>
    <w:p w14:paraId="789E4310" w14:textId="77777777" w:rsidR="00F8360F" w:rsidRDefault="00F8360F"/>
    <w:p w14:paraId="6B055BF3" w14:textId="04247FBC" w:rsidR="00F8360F" w:rsidRPr="006421D3" w:rsidRDefault="00F8360F" w:rsidP="00C4558F">
      <w:pPr>
        <w:pStyle w:val="4"/>
      </w:pPr>
      <w:r>
        <w:rPr>
          <w:rFonts w:hint="eastAsia"/>
        </w:rPr>
        <w:t>Addressing</w:t>
      </w:r>
    </w:p>
    <w:p w14:paraId="68DF3003" w14:textId="77777777" w:rsidR="00AC2EBE" w:rsidRDefault="00F8360F" w:rsidP="00C4558F">
      <w:pPr>
        <w:ind w:firstLine="480"/>
      </w:pPr>
      <w:r>
        <w:t>How about a node with permanent address change to other network? One option is for the foreign network to advertise to all other networks that the mobile node is resident in its network. This could be</w:t>
      </w:r>
      <w:r w:rsidR="00AC2EBE">
        <w:t xml:space="preserve"> </w:t>
      </w:r>
      <w:r>
        <w:t>via the usual exchange of intradomain and interdomain routing information and</w:t>
      </w:r>
      <w:r w:rsidR="00AC2EBE">
        <w:t xml:space="preserve"> </w:t>
      </w:r>
      <w:r>
        <w:t xml:space="preserve">would require few changes to the existing routing infrastructure. </w:t>
      </w:r>
    </w:p>
    <w:p w14:paraId="6A7FA76F" w14:textId="288489D9" w:rsidR="00F8360F" w:rsidRDefault="00F8360F" w:rsidP="00C4558F">
      <w:pPr>
        <w:ind w:left="480"/>
      </w:pPr>
      <w:r>
        <w:rPr>
          <w:noProof/>
        </w:rPr>
        <w:lastRenderedPageBreak/>
        <w:drawing>
          <wp:inline distT="0" distB="0" distL="0" distR="0" wp14:anchorId="7FA91E93" wp14:editId="1606D7F4">
            <wp:extent cx="5153025" cy="3857625"/>
            <wp:effectExtent l="0" t="0" r="9525" b="9525"/>
            <wp:docPr id="121957" name="圖片 12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53025" cy="3857625"/>
                    </a:xfrm>
                    <a:prstGeom prst="rect">
                      <a:avLst/>
                    </a:prstGeom>
                  </pic:spPr>
                </pic:pic>
              </a:graphicData>
            </a:graphic>
          </wp:inline>
        </w:drawing>
      </w:r>
    </w:p>
    <w:p w14:paraId="4E87B02B" w14:textId="6EB7DACC" w:rsidR="00AC2EBE" w:rsidRDefault="00AC2EBE" w:rsidP="00C4558F">
      <w:pPr>
        <w:ind w:firstLine="480"/>
      </w:pPr>
      <w:r>
        <w:t>The conceptually simplest</w:t>
      </w:r>
      <w:r>
        <w:rPr>
          <w:rFonts w:hint="eastAsia"/>
        </w:rPr>
        <w:t xml:space="preserve"> </w:t>
      </w:r>
      <w:r>
        <w:t xml:space="preserve">approach is to locate foreign agents at the edge routers in the foreign network. One role of the </w:t>
      </w:r>
      <w:commentRangeStart w:id="176"/>
      <w:r>
        <w:t>foreign agent</w:t>
      </w:r>
      <w:commentRangeEnd w:id="176"/>
      <w:r w:rsidR="00DA7A66">
        <w:rPr>
          <w:rStyle w:val="af3"/>
        </w:rPr>
        <w:commentReference w:id="176"/>
      </w:r>
      <w:r>
        <w:t xml:space="preserve"> is to create a so-called care-of address</w:t>
      </w:r>
      <w:r>
        <w:rPr>
          <w:rFonts w:hint="eastAsia"/>
        </w:rPr>
        <w:t xml:space="preserve"> </w:t>
      </w:r>
      <w:r>
        <w:t>(COA) for the mobile node. In the example in Figure 6.22, the permanent address of the mobile node is 128.119.40.186. When visiting network</w:t>
      </w:r>
      <w:r>
        <w:rPr>
          <w:rFonts w:hint="eastAsia"/>
        </w:rPr>
        <w:t xml:space="preserve"> </w:t>
      </w:r>
      <w:r>
        <w:t>79.129.13/24, the mobile node has a COA of 79.129.13.2. A second role of the foreign agent is to inform the home agent that the mobile node is resident in its network and has the given COA. We’ll see shortly that the COA will be</w:t>
      </w:r>
      <w:r w:rsidR="00DA7A66">
        <w:t xml:space="preserve"> </w:t>
      </w:r>
      <w:r>
        <w:t>used to “reroute” datagrams to the mobile node via its foreign agent.</w:t>
      </w:r>
    </w:p>
    <w:p w14:paraId="3E473972" w14:textId="77777777" w:rsidR="00F8360F" w:rsidRDefault="00F8360F"/>
    <w:p w14:paraId="4D73A860" w14:textId="551B2773" w:rsidR="00F8360F" w:rsidRDefault="00DA7A66" w:rsidP="00C4558F">
      <w:pPr>
        <w:pStyle w:val="4"/>
      </w:pPr>
      <w:r>
        <w:rPr>
          <w:rFonts w:hint="eastAsia"/>
        </w:rPr>
        <w:t xml:space="preserve">Routing to a Mobile </w:t>
      </w:r>
      <w:r>
        <w:t>Node</w:t>
      </w:r>
    </w:p>
    <w:p w14:paraId="690F3C2C" w14:textId="670E7DC1" w:rsidR="00F8360F" w:rsidRDefault="00B12062" w:rsidP="00C4558F">
      <w:pPr>
        <w:ind w:firstLine="480"/>
      </w:pPr>
      <w:r>
        <w:t>We know how a mobile node obtains a COA and how the home agent can</w:t>
      </w:r>
      <w:r>
        <w:rPr>
          <w:rFonts w:hint="eastAsia"/>
        </w:rPr>
        <w:t xml:space="preserve"> </w:t>
      </w:r>
      <w:r>
        <w:t>be informed of that address. Now we need to declare how should datagrams be forward to the mobile node.</w:t>
      </w:r>
    </w:p>
    <w:p w14:paraId="6B54982D" w14:textId="2375F0BB" w:rsidR="003F6AC2" w:rsidRDefault="003F6AC2">
      <w:r>
        <w:rPr>
          <w:noProof/>
        </w:rPr>
        <w:lastRenderedPageBreak/>
        <w:drawing>
          <wp:inline distT="0" distB="0" distL="0" distR="0" wp14:anchorId="7EA0F4B8" wp14:editId="7FD93F49">
            <wp:extent cx="5153025" cy="3819525"/>
            <wp:effectExtent l="0" t="0" r="9525" b="9525"/>
            <wp:docPr id="121959" name="圖片 12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53025" cy="3819525"/>
                    </a:xfrm>
                    <a:prstGeom prst="rect">
                      <a:avLst/>
                    </a:prstGeom>
                  </pic:spPr>
                </pic:pic>
              </a:graphicData>
            </a:graphic>
          </wp:inline>
        </w:drawing>
      </w:r>
    </w:p>
    <w:p w14:paraId="3118B509" w14:textId="7153ADCF" w:rsidR="00B12062" w:rsidRDefault="00B12062" w:rsidP="00B12062">
      <w:pPr>
        <w:ind w:firstLine="480"/>
      </w:pPr>
      <w:r>
        <w:t xml:space="preserve">In the </w:t>
      </w:r>
      <w:r w:rsidRPr="00C4558F">
        <w:rPr>
          <w:b/>
        </w:rPr>
        <w:t>indirect routing approach</w:t>
      </w:r>
      <w:r>
        <w:t>, the correspondent simply addresses the datagram to the mobile node’s permanent address and sends the datagram into the network,</w:t>
      </w:r>
      <w:r w:rsidR="003F6AC2">
        <w:t xml:space="preserve"> </w:t>
      </w:r>
      <w:r>
        <w:t>whether the mobile node is resident in its home or a foreign network.</w:t>
      </w:r>
    </w:p>
    <w:p w14:paraId="5D0191DC" w14:textId="77777777" w:rsidR="003F6AC2" w:rsidRDefault="003F6AC2" w:rsidP="003F6AC2">
      <w:r>
        <w:tab/>
        <w:t xml:space="preserve">The home agent has to lookout for arriving datagrams addressed to nodes whose home network is that of the home agent but that are currently resident in a foreign network. The home agent intercepts these datagrams and then forwards them to a mobile node in a two-step process. </w:t>
      </w:r>
    </w:p>
    <w:p w14:paraId="088440E6" w14:textId="1F561710" w:rsidR="00F8360F" w:rsidRDefault="003F6AC2" w:rsidP="00C4558F">
      <w:pPr>
        <w:ind w:firstLine="480"/>
      </w:pPr>
      <w:r>
        <w:t>The datagram is first forwarded to the foreign agent, using the mobile node’s COA and then forwarded from the foreign agent to the mobile node in step 3.</w:t>
      </w:r>
    </w:p>
    <w:p w14:paraId="44BF8945" w14:textId="1EDD150C" w:rsidR="003F6AC2" w:rsidRDefault="003F6AC2" w:rsidP="00C4558F">
      <w:pPr>
        <w:ind w:firstLine="480"/>
      </w:pPr>
      <w:r>
        <w:t>Since datagrams have been sent to the mobile node, mobile node knows the correspondent address and can address to it directly.</w:t>
      </w:r>
    </w:p>
    <w:p w14:paraId="6B39CE82" w14:textId="0D6812AA" w:rsidR="007565CC" w:rsidRDefault="003F6AC2">
      <w:r>
        <w:tab/>
        <w:t xml:space="preserve">Thus, four additional protocols have to be designed. </w:t>
      </w:r>
      <w:commentRangeStart w:id="177"/>
      <w:r w:rsidRPr="003F6AC2">
        <w:t>A mobile-node–to–foreign-agent protocol</w:t>
      </w:r>
      <w:r>
        <w:t>, a</w:t>
      </w:r>
      <w:r w:rsidRPr="003F6AC2">
        <w:t xml:space="preserve"> foreign-agent–to–home-agent registration protocol</w:t>
      </w:r>
      <w:r>
        <w:t>, a</w:t>
      </w:r>
      <w:r w:rsidRPr="003F6AC2">
        <w:t xml:space="preserve"> home-agent datagram encapsulation</w:t>
      </w:r>
      <w:r>
        <w:t xml:space="preserve"> COA</w:t>
      </w:r>
      <w:r w:rsidRPr="003F6AC2">
        <w:t xml:space="preserve"> protocol</w:t>
      </w:r>
      <w:r>
        <w:t xml:space="preserve"> and a</w:t>
      </w:r>
      <w:r w:rsidRPr="003F6AC2">
        <w:t xml:space="preserve"> foreign-agent decapsulation protocol</w:t>
      </w:r>
      <w:r>
        <w:t>.</w:t>
      </w:r>
      <w:commentRangeEnd w:id="177"/>
      <w:r w:rsidR="008E55CC">
        <w:rPr>
          <w:rStyle w:val="af3"/>
        </w:rPr>
        <w:commentReference w:id="177"/>
      </w:r>
    </w:p>
    <w:p w14:paraId="23B44DE9" w14:textId="19577879" w:rsidR="007565CC" w:rsidRDefault="001867CB">
      <w:r>
        <w:tab/>
        <w:t xml:space="preserve">Triangle routing problem is an inefficiency </w:t>
      </w:r>
      <w:r w:rsidR="009D6E3C">
        <w:t>from indirect routing approach.</w:t>
      </w:r>
    </w:p>
    <w:p w14:paraId="1ECF7F68" w14:textId="7A6B7AC2" w:rsidR="009D6E3C" w:rsidRDefault="009D6E3C">
      <w:r>
        <w:rPr>
          <w:noProof/>
        </w:rPr>
        <w:lastRenderedPageBreak/>
        <w:drawing>
          <wp:inline distT="0" distB="0" distL="0" distR="0" wp14:anchorId="08514B22" wp14:editId="19634255">
            <wp:extent cx="5274945" cy="4018915"/>
            <wp:effectExtent l="0" t="0" r="1905" b="635"/>
            <wp:docPr id="121961" name="圖片 12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945" cy="4018915"/>
                    </a:xfrm>
                    <a:prstGeom prst="rect">
                      <a:avLst/>
                    </a:prstGeom>
                  </pic:spPr>
                </pic:pic>
              </a:graphicData>
            </a:graphic>
          </wp:inline>
        </w:drawing>
      </w:r>
    </w:p>
    <w:p w14:paraId="412FCF1B" w14:textId="77777777" w:rsidR="009D6E3C" w:rsidRDefault="009D6E3C" w:rsidP="009D6E3C">
      <w:r>
        <w:tab/>
        <w:t>Direct routing overcomes the inefficiency of triangle routing, but does so at the</w:t>
      </w:r>
    </w:p>
    <w:p w14:paraId="4BB57C91" w14:textId="3F3A5633" w:rsidR="009D6E3C" w:rsidRDefault="009D6E3C" w:rsidP="009D6E3C">
      <w:r>
        <w:t>cost of additional complexity. In the</w:t>
      </w:r>
      <w:r w:rsidRPr="00C4558F">
        <w:rPr>
          <w:b/>
        </w:rPr>
        <w:t xml:space="preserve"> direct routing approach</w:t>
      </w:r>
      <w:r>
        <w:t>, a correspondent agent in the correspondent’s network first learns the COA of the mobile node. This can be done by having the correspondent agent query the home agent. It is also possible for the correspondent itself to perform the function of the correspondent agent, just as a mobile node could perform the function of the foreign agent. This is shown</w:t>
      </w:r>
      <w:r w:rsidR="003376B2">
        <w:t xml:space="preserve"> as steps 1 and 2 in Figure</w:t>
      </w:r>
      <w:r>
        <w:t>. The correspondent agent then tunnels datagrams directly to the mobile node’s COA, in a manner analogous to the tunneling performed by the home agent, steps 3 and 4 in Figure</w:t>
      </w:r>
      <w:r w:rsidR="003376B2">
        <w:t>.</w:t>
      </w:r>
    </w:p>
    <w:p w14:paraId="0C78B2E0" w14:textId="3C126F13" w:rsidR="009D6E3C" w:rsidRDefault="003376B2">
      <w:r>
        <w:tab/>
      </w:r>
      <w:r w:rsidR="0066247B">
        <w:t xml:space="preserve">Protocols is needed for this approach. </w:t>
      </w:r>
      <w:commentRangeStart w:id="178"/>
      <w:r w:rsidR="0066247B" w:rsidRPr="0066247B">
        <w:t>A mobile-user location protocol</w:t>
      </w:r>
      <w:commentRangeEnd w:id="178"/>
      <w:r w:rsidR="0066247B">
        <w:rPr>
          <w:rStyle w:val="af3"/>
        </w:rPr>
        <w:commentReference w:id="178"/>
      </w:r>
      <w:r w:rsidR="0066247B">
        <w:t xml:space="preserve"> and a protocol used in GSM nowadays</w:t>
      </w:r>
      <w:r w:rsidR="0066247B">
        <w:rPr>
          <w:rFonts w:hint="eastAsia"/>
        </w:rPr>
        <w:t xml:space="preserve"> </w:t>
      </w:r>
      <w:r w:rsidR="0066247B">
        <w:t>for agent moving from one network to another.</w:t>
      </w:r>
    </w:p>
    <w:p w14:paraId="424CC275" w14:textId="3C2F5A4A" w:rsidR="0066247B" w:rsidRDefault="0066247B">
      <w:r>
        <w:rPr>
          <w:noProof/>
        </w:rPr>
        <w:lastRenderedPageBreak/>
        <w:drawing>
          <wp:inline distT="0" distB="0" distL="0" distR="0" wp14:anchorId="7FA79708" wp14:editId="28D22CF4">
            <wp:extent cx="5274945" cy="3095625"/>
            <wp:effectExtent l="0" t="0" r="1905" b="9525"/>
            <wp:docPr id="121962" name="圖片 121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945" cy="3095625"/>
                    </a:xfrm>
                    <a:prstGeom prst="rect">
                      <a:avLst/>
                    </a:prstGeom>
                  </pic:spPr>
                </pic:pic>
              </a:graphicData>
            </a:graphic>
          </wp:inline>
        </w:drawing>
      </w:r>
    </w:p>
    <w:p w14:paraId="0D72F9F2" w14:textId="5E3BFE23" w:rsidR="009D6E3C" w:rsidRDefault="0066247B" w:rsidP="001B32B4">
      <w:r>
        <w:tab/>
        <w:t>Suppose data is currently being forwarded to the</w:t>
      </w:r>
      <w:r>
        <w:rPr>
          <w:rFonts w:hint="eastAsia"/>
        </w:rPr>
        <w:t xml:space="preserve"> </w:t>
      </w:r>
      <w:r>
        <w:t>mobile node in the foreign network where the mobile node was located when the session first started</w:t>
      </w:r>
      <w:r w:rsidR="001B32B4">
        <w:t xml:space="preserve"> (step 1)</w:t>
      </w:r>
      <w:r>
        <w:t xml:space="preserve">. We’ll identify the foreign agent in that foreign network where the mobile node was first found as the </w:t>
      </w:r>
      <w:r w:rsidRPr="00C4558F">
        <w:rPr>
          <w:b/>
        </w:rPr>
        <w:t>anchor foreign agent</w:t>
      </w:r>
      <w:r>
        <w:t>. When the mobile node moves to a new foreign network (step 2), the</w:t>
      </w:r>
      <w:r w:rsidR="001B32B4">
        <w:t xml:space="preserve"> </w:t>
      </w:r>
      <w:r>
        <w:t>mobile node registers with the new foreign agent (step 3), and the new foreign agen</w:t>
      </w:r>
      <w:r w:rsidR="001B32B4">
        <w:t xml:space="preserve">t </w:t>
      </w:r>
      <w:r>
        <w:t>provides the anchor foreign agent with the mobile node’s new COA (step 4). When</w:t>
      </w:r>
      <w:r w:rsidR="001B32B4" w:rsidRPr="001B32B4">
        <w:t xml:space="preserve"> </w:t>
      </w:r>
      <w:r w:rsidR="001B32B4">
        <w:t>the anchor foreign agent receives an encapsulated datagram for a departed mobile node, it can then re-encapsulate the datagram and forward it to the mobile node (step 5) using the new COA.</w:t>
      </w:r>
    </w:p>
    <w:p w14:paraId="0EEB5FBB" w14:textId="77777777" w:rsidR="009D6E3C" w:rsidRDefault="009D6E3C"/>
    <w:p w14:paraId="76C43FDA" w14:textId="3469FD45" w:rsidR="009D6E3C" w:rsidRDefault="00516318" w:rsidP="00C4558F">
      <w:pPr>
        <w:pStyle w:val="3"/>
      </w:pPr>
      <w:r>
        <w:t xml:space="preserve">Mobile </w:t>
      </w:r>
      <w:r>
        <w:rPr>
          <w:rFonts w:hint="eastAsia"/>
        </w:rPr>
        <w:t>IP</w:t>
      </w:r>
    </w:p>
    <w:p w14:paraId="4BFDEEAC" w14:textId="2E03092D" w:rsidR="00516318" w:rsidRDefault="00516318" w:rsidP="00C4558F">
      <w:pPr>
        <w:ind w:firstLine="480"/>
      </w:pPr>
      <w:r>
        <w:t>The Internet architecture and protocols for supporting mobility, collectively known as mobile IP, are defined primarily in RFC 5944 for IPv4.</w:t>
      </w:r>
    </w:p>
    <w:p w14:paraId="3C345627" w14:textId="77777777" w:rsidR="00516318" w:rsidRDefault="00516318" w:rsidP="00516318">
      <w:r>
        <w:tab/>
        <w:t>The mobile IP standard consists of three main pieces:</w:t>
      </w:r>
    </w:p>
    <w:p w14:paraId="3A83F934" w14:textId="77777777" w:rsidR="00516318" w:rsidRPr="00C4558F" w:rsidRDefault="00516318" w:rsidP="00C4558F">
      <w:pPr>
        <w:pStyle w:val="ac"/>
        <w:numPr>
          <w:ilvl w:val="0"/>
          <w:numId w:val="64"/>
        </w:numPr>
        <w:ind w:leftChars="0"/>
        <w:rPr>
          <w:b/>
        </w:rPr>
      </w:pPr>
      <w:r w:rsidRPr="00C4558F">
        <w:rPr>
          <w:b/>
        </w:rPr>
        <w:t xml:space="preserve">Agent discovery. </w:t>
      </w:r>
    </w:p>
    <w:p w14:paraId="71B40795" w14:textId="595D3122" w:rsidR="00516318" w:rsidRDefault="00516318" w:rsidP="00C4558F">
      <w:pPr>
        <w:pStyle w:val="ac"/>
        <w:ind w:leftChars="0"/>
        <w:jc w:val="center"/>
      </w:pPr>
      <w:r>
        <w:t>Mobile IP defines the protocols used by a home or foreign agent to advertise its services to mobile nodes, and protocols for mobile nodes to request the services of a foreign or home agent.</w:t>
      </w:r>
      <w:r w:rsidR="0009735C" w:rsidRPr="0009735C">
        <w:rPr>
          <w:noProof/>
        </w:rPr>
        <w:t xml:space="preserve"> </w:t>
      </w:r>
      <w:r w:rsidR="0009735C">
        <w:rPr>
          <w:noProof/>
        </w:rPr>
        <w:lastRenderedPageBreak/>
        <w:drawing>
          <wp:inline distT="0" distB="0" distL="0" distR="0" wp14:anchorId="5EC3EA96" wp14:editId="1D0B6638">
            <wp:extent cx="4019550" cy="2962275"/>
            <wp:effectExtent l="0" t="0" r="0" b="9525"/>
            <wp:docPr id="121963" name="圖片 121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19550" cy="2962275"/>
                    </a:xfrm>
                    <a:prstGeom prst="rect">
                      <a:avLst/>
                    </a:prstGeom>
                  </pic:spPr>
                </pic:pic>
              </a:graphicData>
            </a:graphic>
          </wp:inline>
        </w:drawing>
      </w:r>
    </w:p>
    <w:p w14:paraId="02C736E0" w14:textId="7F2F24F2" w:rsidR="00825A94" w:rsidRDefault="00825A94" w:rsidP="00C4558F">
      <w:pPr>
        <w:pStyle w:val="ac"/>
        <w:ind w:firstLine="480"/>
      </w:pPr>
      <w:r>
        <w:t>With agent advertisement, a foreign or home agent advertises its services using an extension to the existing router discovery protocol by</w:t>
      </w:r>
      <w:r>
        <w:rPr>
          <w:rFonts w:hint="eastAsia"/>
        </w:rPr>
        <w:t xml:space="preserve"> ICMP</w:t>
      </w:r>
      <w:r>
        <w:t xml:space="preserve"> type field 9. With agent solicitation, a mobile node wanting to learn about agents without waiting to receive an agent advertisement can broadcast an agent solicitation message, which is simply an ICMP message with type value 10.</w:t>
      </w:r>
    </w:p>
    <w:p w14:paraId="4782C7B8" w14:textId="77777777" w:rsidR="00516318" w:rsidRPr="00C4558F" w:rsidRDefault="00516318" w:rsidP="00C4558F">
      <w:pPr>
        <w:pStyle w:val="ac"/>
        <w:numPr>
          <w:ilvl w:val="0"/>
          <w:numId w:val="64"/>
        </w:numPr>
        <w:ind w:leftChars="0"/>
        <w:rPr>
          <w:b/>
        </w:rPr>
      </w:pPr>
      <w:r w:rsidRPr="00C4558F">
        <w:rPr>
          <w:b/>
        </w:rPr>
        <w:t xml:space="preserve">Registration with the home agent. </w:t>
      </w:r>
    </w:p>
    <w:p w14:paraId="4BB6B5DC" w14:textId="4017779C" w:rsidR="0009735C" w:rsidRDefault="0009735C" w:rsidP="00C4558F">
      <w:pPr>
        <w:pStyle w:val="ac"/>
        <w:ind w:leftChars="0"/>
      </w:pPr>
      <w:r>
        <w:rPr>
          <w:noProof/>
        </w:rPr>
        <w:lastRenderedPageBreak/>
        <w:drawing>
          <wp:inline distT="0" distB="0" distL="0" distR="0" wp14:anchorId="5F547955" wp14:editId="46BF8DAA">
            <wp:extent cx="4495800" cy="5353050"/>
            <wp:effectExtent l="0" t="0" r="0" b="0"/>
            <wp:docPr id="121964" name="圖片 12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95800" cy="5353050"/>
                    </a:xfrm>
                    <a:prstGeom prst="rect">
                      <a:avLst/>
                    </a:prstGeom>
                  </pic:spPr>
                </pic:pic>
              </a:graphicData>
            </a:graphic>
          </wp:inline>
        </w:drawing>
      </w:r>
    </w:p>
    <w:p w14:paraId="009E3B14" w14:textId="0C55389C" w:rsidR="00516318" w:rsidRDefault="00516318" w:rsidP="00C4558F">
      <w:pPr>
        <w:pStyle w:val="ac"/>
        <w:ind w:leftChars="0"/>
      </w:pPr>
      <w:r>
        <w:t>Mobile IP defines the protocols used by the mobile node and/or foreign agent to register and deregister COAs with a mobile node’s home agent.</w:t>
      </w:r>
    </w:p>
    <w:p w14:paraId="3C696FF8" w14:textId="77777777" w:rsidR="00516318" w:rsidRPr="00C4558F" w:rsidRDefault="00516318" w:rsidP="00C4558F">
      <w:pPr>
        <w:pStyle w:val="ac"/>
        <w:numPr>
          <w:ilvl w:val="0"/>
          <w:numId w:val="64"/>
        </w:numPr>
        <w:ind w:leftChars="0"/>
        <w:rPr>
          <w:b/>
        </w:rPr>
      </w:pPr>
      <w:r w:rsidRPr="00C4558F">
        <w:rPr>
          <w:b/>
        </w:rPr>
        <w:t xml:space="preserve">Indirect routing of datagrams. </w:t>
      </w:r>
    </w:p>
    <w:p w14:paraId="67BA23BC" w14:textId="773CC795" w:rsidR="00516318" w:rsidRDefault="00516318" w:rsidP="00C4558F">
      <w:pPr>
        <w:pStyle w:val="ac"/>
        <w:ind w:leftChars="0"/>
      </w:pPr>
      <w:r>
        <w:t>The standard also defines the manner in which datagrams are forwarded to mobile nodes by a home agent, including rules for forwarding datagrams, rules for handling error conditions, and several forms of encapsulation.</w:t>
      </w:r>
    </w:p>
    <w:p w14:paraId="6AF9C8AC" w14:textId="77777777" w:rsidR="00516318" w:rsidRPr="00825A94" w:rsidRDefault="00516318"/>
    <w:p w14:paraId="0B946579" w14:textId="77777777" w:rsidR="00516318" w:rsidRDefault="00516318"/>
    <w:p w14:paraId="57059784" w14:textId="7CCC7777" w:rsidR="00516318" w:rsidRDefault="00FA00CA" w:rsidP="00C4558F">
      <w:pPr>
        <w:pStyle w:val="3"/>
      </w:pPr>
      <w:r>
        <w:rPr>
          <w:rFonts w:hint="eastAsia"/>
        </w:rPr>
        <w:t xml:space="preserve">Managing </w:t>
      </w:r>
      <w:r>
        <w:t>Mobility</w:t>
      </w:r>
      <w:r>
        <w:rPr>
          <w:rFonts w:hint="eastAsia"/>
        </w:rPr>
        <w:t xml:space="preserve"> </w:t>
      </w:r>
      <w:r>
        <w:t>in Cellular Networks</w:t>
      </w:r>
    </w:p>
    <w:p w14:paraId="0C928483" w14:textId="77777777" w:rsidR="00516318" w:rsidRDefault="00516318"/>
    <w:p w14:paraId="6D37EB25" w14:textId="0957A542" w:rsidR="007F5881" w:rsidRDefault="007F5881" w:rsidP="00C4558F">
      <w:pPr>
        <w:ind w:firstLine="480"/>
      </w:pPr>
      <w:r>
        <w:t>Like mobile IP, GSM adopts an indirect routing approach</w:t>
      </w:r>
      <w:r>
        <w:rPr>
          <w:rFonts w:hint="eastAsia"/>
        </w:rPr>
        <w:t xml:space="preserve"> </w:t>
      </w:r>
      <w:r>
        <w:t>first routing the correspondent’s call to the mobile user’s home network and from</w:t>
      </w:r>
      <w:r>
        <w:rPr>
          <w:rFonts w:hint="eastAsia"/>
        </w:rPr>
        <w:t xml:space="preserve"> </w:t>
      </w:r>
      <w:r>
        <w:t xml:space="preserve">there to the visited </w:t>
      </w:r>
      <w:r>
        <w:lastRenderedPageBreak/>
        <w:t>network. The home network is the cellular provider with which the</w:t>
      </w:r>
      <w:r>
        <w:rPr>
          <w:rFonts w:hint="eastAsia"/>
        </w:rPr>
        <w:t xml:space="preserve"> </w:t>
      </w:r>
      <w:r>
        <w:t>mobile user has a subscription. The visited</w:t>
      </w:r>
      <w:commentRangeStart w:id="179"/>
      <w:r>
        <w:t xml:space="preserve"> PLMN</w:t>
      </w:r>
      <w:commentRangeEnd w:id="179"/>
      <w:r>
        <w:rPr>
          <w:rStyle w:val="af3"/>
        </w:rPr>
        <w:commentReference w:id="179"/>
      </w:r>
      <w:r>
        <w:t>, which we’ll refer to simply as the visited network, is the network in which the mobile user is currently residing.</w:t>
      </w:r>
    </w:p>
    <w:p w14:paraId="6BF25C18" w14:textId="1544E973" w:rsidR="00516318" w:rsidRDefault="007F5881" w:rsidP="00C4558F">
      <w:pPr>
        <w:ind w:firstLine="480"/>
      </w:pPr>
      <w:r>
        <w:t>As in the case of mobile IP, the responsibilities of the home and visited networks are quite different.</w:t>
      </w:r>
    </w:p>
    <w:p w14:paraId="34B64287" w14:textId="77777777" w:rsidR="007F5881" w:rsidRDefault="007F5881" w:rsidP="00C4558F">
      <w:pPr>
        <w:pStyle w:val="ac"/>
        <w:numPr>
          <w:ilvl w:val="0"/>
          <w:numId w:val="64"/>
        </w:numPr>
        <w:ind w:leftChars="0"/>
      </w:pPr>
      <w:r>
        <w:t xml:space="preserve">The home network maintains a database known as the </w:t>
      </w:r>
      <w:r w:rsidRPr="00C4558F">
        <w:rPr>
          <w:b/>
        </w:rPr>
        <w:t>home location register</w:t>
      </w:r>
      <w:r>
        <w:rPr>
          <w:b/>
        </w:rPr>
        <w:t xml:space="preserve"> </w:t>
      </w:r>
      <w:r w:rsidRPr="00C4558F">
        <w:rPr>
          <w:b/>
        </w:rPr>
        <w:t>(HLR)</w:t>
      </w:r>
      <w:r>
        <w:t xml:space="preserve">, which contains the permanent cell phone number and subscriber profile information and locations for each of its subscribers. </w:t>
      </w:r>
    </w:p>
    <w:p w14:paraId="477AE233" w14:textId="79656446" w:rsidR="007F5881" w:rsidRDefault="007F5881" w:rsidP="00C4558F">
      <w:pPr>
        <w:pStyle w:val="ac"/>
        <w:numPr>
          <w:ilvl w:val="0"/>
          <w:numId w:val="64"/>
        </w:numPr>
        <w:ind w:leftChars="0"/>
      </w:pPr>
      <w:r>
        <w:t xml:space="preserve">A special switch in the home network, known as the </w:t>
      </w:r>
      <w:r w:rsidRPr="00C4558F">
        <w:rPr>
          <w:b/>
        </w:rPr>
        <w:t>Gateway Mobile services Switching Center (GMSC)</w:t>
      </w:r>
      <w:r>
        <w:t xml:space="preserve"> is contacted by a correspondent when a call is placed to a mobile user. </w:t>
      </w:r>
    </w:p>
    <w:p w14:paraId="5724C2A1" w14:textId="77777777" w:rsidR="007F5881" w:rsidRDefault="007F5881" w:rsidP="00C4558F">
      <w:pPr>
        <w:pStyle w:val="ac"/>
        <w:numPr>
          <w:ilvl w:val="0"/>
          <w:numId w:val="64"/>
        </w:numPr>
        <w:ind w:leftChars="0"/>
      </w:pPr>
      <w:r>
        <w:t xml:space="preserve">The visited network maintains a database known as the </w:t>
      </w:r>
      <w:r w:rsidRPr="00C4558F">
        <w:rPr>
          <w:b/>
        </w:rPr>
        <w:t>visitor location register (VLR)</w:t>
      </w:r>
      <w:r>
        <w:t>. The VLR contains an entry for each mobile user that is currently in the</w:t>
      </w:r>
      <w:r>
        <w:rPr>
          <w:rFonts w:hint="eastAsia"/>
        </w:rPr>
        <w:t xml:space="preserve"> </w:t>
      </w:r>
      <w:r>
        <w:t>portion of the network served by the VLR. VLR entries thus come and go as</w:t>
      </w:r>
      <w:r>
        <w:rPr>
          <w:rFonts w:hint="eastAsia"/>
        </w:rPr>
        <w:t xml:space="preserve"> </w:t>
      </w:r>
      <w:r>
        <w:t xml:space="preserve">mobile users enter and leave the network. </w:t>
      </w:r>
    </w:p>
    <w:p w14:paraId="4BC40200" w14:textId="44179EAE" w:rsidR="00516318" w:rsidRDefault="007F5881" w:rsidP="00C4558F">
      <w:pPr>
        <w:pStyle w:val="ac"/>
        <w:ind w:leftChars="0"/>
      </w:pPr>
      <w:r>
        <w:t>A VLR is usually co-located with the</w:t>
      </w:r>
      <w:r>
        <w:rPr>
          <w:rFonts w:hint="eastAsia"/>
        </w:rPr>
        <w:t xml:space="preserve"> </w:t>
      </w:r>
      <w:r>
        <w:t>mobile switching center (MSC) that coordinates the setup of a call to and from</w:t>
      </w:r>
      <w:r>
        <w:rPr>
          <w:rFonts w:hint="eastAsia"/>
        </w:rPr>
        <w:t xml:space="preserve"> </w:t>
      </w:r>
      <w:r>
        <w:t>the visited network.</w:t>
      </w:r>
    </w:p>
    <w:p w14:paraId="398D8873" w14:textId="457763D8" w:rsidR="00516318" w:rsidRDefault="003945B0" w:rsidP="00C4558F">
      <w:pPr>
        <w:jc w:val="center"/>
      </w:pPr>
      <w:r>
        <w:rPr>
          <w:noProof/>
        </w:rPr>
        <w:drawing>
          <wp:inline distT="0" distB="0" distL="0" distR="0" wp14:anchorId="103E3D79" wp14:editId="3EC902EE">
            <wp:extent cx="3981450" cy="3314700"/>
            <wp:effectExtent l="0" t="0" r="0" b="0"/>
            <wp:docPr id="121966" name="圖片 121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81450" cy="3314700"/>
                    </a:xfrm>
                    <a:prstGeom prst="rect">
                      <a:avLst/>
                    </a:prstGeom>
                  </pic:spPr>
                </pic:pic>
              </a:graphicData>
            </a:graphic>
          </wp:inline>
        </w:drawing>
      </w:r>
    </w:p>
    <w:p w14:paraId="05B88470" w14:textId="32AAD945" w:rsidR="00516318" w:rsidRDefault="003945B0" w:rsidP="00C4558F">
      <w:pPr>
        <w:ind w:firstLine="480"/>
      </w:pPr>
      <w:r>
        <w:rPr>
          <w:rFonts w:hint="eastAsia"/>
        </w:rPr>
        <w:t>Let</w:t>
      </w:r>
      <w:r>
        <w:t xml:space="preserve">’s </w:t>
      </w:r>
      <w:r>
        <w:rPr>
          <w:rFonts w:hint="eastAsia"/>
        </w:rPr>
        <w:t>d</w:t>
      </w:r>
      <w:r>
        <w:t>escribe how a routing call is placed to a mobile GSM user in a</w:t>
      </w:r>
      <w:r>
        <w:rPr>
          <w:rFonts w:hint="eastAsia"/>
        </w:rPr>
        <w:t xml:space="preserve"> </w:t>
      </w:r>
      <w:r>
        <w:t xml:space="preserve">visited network. </w:t>
      </w:r>
    </w:p>
    <w:p w14:paraId="6567156D" w14:textId="25BE6840" w:rsidR="003945B0" w:rsidRDefault="003945B0" w:rsidP="00C4558F">
      <w:pPr>
        <w:pStyle w:val="ac"/>
        <w:numPr>
          <w:ilvl w:val="0"/>
          <w:numId w:val="67"/>
        </w:numPr>
        <w:ind w:leftChars="0"/>
      </w:pPr>
      <w:r>
        <w:t xml:space="preserve">The correspondent dials the mobile user’s phone number. The leading digits in the number are sufficient to globally identify the mobile’s home network. The call is routed from the correspondent through the PSTN to the home MSC in the mobile’s home network. </w:t>
      </w:r>
    </w:p>
    <w:p w14:paraId="0B13BF4B" w14:textId="012B1663" w:rsidR="001077D4" w:rsidRDefault="001F7789" w:rsidP="00C4558F">
      <w:pPr>
        <w:pStyle w:val="ac"/>
        <w:numPr>
          <w:ilvl w:val="0"/>
          <w:numId w:val="67"/>
        </w:numPr>
        <w:ind w:leftChars="0"/>
      </w:pPr>
      <w:r>
        <w:lastRenderedPageBreak/>
        <w:t xml:space="preserve">The home MSC receives the call and interrogates the HLR to determine the location of the mobile user, returning the </w:t>
      </w:r>
      <w:r w:rsidRPr="00C4558F">
        <w:rPr>
          <w:b/>
        </w:rPr>
        <w:t>mobile station roaming number (MSRN)</w:t>
      </w:r>
      <w:r>
        <w:t>, which we will refer to as the roaming number. The roaming number is temporarily assigned to a mobile when it enters a visited network, like the COA. If HLR does not have the roaming number, it returns the address of the VLR in the visited network.</w:t>
      </w:r>
    </w:p>
    <w:tbl>
      <w:tblPr>
        <w:tblStyle w:val="a6"/>
        <w:tblW w:w="0" w:type="auto"/>
        <w:tblInd w:w="480" w:type="dxa"/>
        <w:tblCellMar>
          <w:top w:w="85" w:type="dxa"/>
          <w:left w:w="142" w:type="dxa"/>
          <w:bottom w:w="85" w:type="dxa"/>
          <w:right w:w="142" w:type="dxa"/>
        </w:tblCellMar>
        <w:tblLook w:val="04A0" w:firstRow="1" w:lastRow="0" w:firstColumn="1" w:lastColumn="0" w:noHBand="0" w:noVBand="1"/>
      </w:tblPr>
      <w:tblGrid>
        <w:gridCol w:w="7817"/>
      </w:tblGrid>
      <w:tr w:rsidR="001077D4" w14:paraId="353BB2F2" w14:textId="77777777" w:rsidTr="00C4558F">
        <w:trPr>
          <w:trHeight w:val="3231"/>
        </w:trPr>
        <w:tc>
          <w:tcPr>
            <w:tcW w:w="8297" w:type="dxa"/>
          </w:tcPr>
          <w:p w14:paraId="528A5249" w14:textId="1D1F071D" w:rsidR="001F7789" w:rsidRDefault="001077D4" w:rsidP="001F7789">
            <w:pPr>
              <w:pStyle w:val="ac"/>
              <w:ind w:leftChars="0" w:left="0"/>
            </w:pPr>
            <w:r>
              <w:rPr>
                <w:rFonts w:hint="eastAsia"/>
              </w:rPr>
              <w:t xml:space="preserve">How </w:t>
            </w:r>
            <w:r>
              <w:t>HLR</w:t>
            </w:r>
            <w:r>
              <w:rPr>
                <w:rFonts w:hint="eastAsia"/>
              </w:rPr>
              <w:t xml:space="preserve"> determine</w:t>
            </w:r>
            <w:r>
              <w:t>s</w:t>
            </w:r>
            <w:r>
              <w:rPr>
                <w:rFonts w:hint="eastAsia"/>
              </w:rPr>
              <w:t xml:space="preserve"> the location of the mobile user?</w:t>
            </w:r>
          </w:p>
          <w:p w14:paraId="0CFF2A0D" w14:textId="77777777" w:rsidR="001077D4" w:rsidRDefault="001077D4" w:rsidP="00C4558F">
            <w:pPr>
              <w:ind w:firstLineChars="200" w:firstLine="480"/>
            </w:pPr>
            <w:r>
              <w:t xml:space="preserve">When a mobile telephone is switched on or enters a part of a visited network that is covered by a new VLR, the mobile must register with the visited network. </w:t>
            </w:r>
          </w:p>
          <w:p w14:paraId="4329CA1E" w14:textId="6FBE1735" w:rsidR="001077D4" w:rsidRDefault="001077D4" w:rsidP="00C4558F">
            <w:pPr>
              <w:ind w:firstLineChars="200" w:firstLine="480"/>
            </w:pPr>
            <w:r>
              <w:t>The visited VLR, in turn, sends a location update request message to the mobile’s HLR with the HLR roaming number and the address of the VLR. As part of this exchange, the VLR also obtains subscriber information from the HLR about the mobile and determines what services should be accorded the mobile user by the visited network.</w:t>
            </w:r>
          </w:p>
        </w:tc>
      </w:tr>
    </w:tbl>
    <w:p w14:paraId="42BD7838" w14:textId="77777777" w:rsidR="001F7789" w:rsidRPr="001077D4" w:rsidRDefault="001F7789" w:rsidP="00C4558F">
      <w:pPr>
        <w:pStyle w:val="ac"/>
        <w:ind w:leftChars="0"/>
      </w:pPr>
    </w:p>
    <w:p w14:paraId="2BD41518" w14:textId="77777777" w:rsidR="002774AC" w:rsidRDefault="001F7789" w:rsidP="00C4558F">
      <w:pPr>
        <w:pStyle w:val="ac"/>
        <w:numPr>
          <w:ilvl w:val="0"/>
          <w:numId w:val="67"/>
        </w:numPr>
        <w:ind w:leftChars="0"/>
      </w:pPr>
      <w:r>
        <w:t xml:space="preserve">Given the roaming number, the home MSC sets up the second leg of the call through the network to the MSC in the visited network. The call is completed, being routed from the correspondent to the home MSC, and from there to the visited MSC, and from there to the base station serving the mobile user. </w:t>
      </w:r>
    </w:p>
    <w:p w14:paraId="5835CEB4" w14:textId="48CC819D" w:rsidR="002774AC" w:rsidRDefault="00A151B7" w:rsidP="00C4558F">
      <w:pPr>
        <w:jc w:val="center"/>
      </w:pPr>
      <w:r>
        <w:rPr>
          <w:noProof/>
        </w:rPr>
        <w:drawing>
          <wp:inline distT="0" distB="0" distL="0" distR="0" wp14:anchorId="6895504E" wp14:editId="4336AC3C">
            <wp:extent cx="2695575" cy="1809750"/>
            <wp:effectExtent l="0" t="0" r="9525" b="0"/>
            <wp:docPr id="121967" name="圖片 121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95575" cy="1809750"/>
                    </a:xfrm>
                    <a:prstGeom prst="rect">
                      <a:avLst/>
                    </a:prstGeom>
                  </pic:spPr>
                </pic:pic>
              </a:graphicData>
            </a:graphic>
          </wp:inline>
        </w:drawing>
      </w:r>
    </w:p>
    <w:p w14:paraId="2347C734" w14:textId="5C882FC8" w:rsidR="002774AC" w:rsidRDefault="002774AC" w:rsidP="00C4558F">
      <w:pPr>
        <w:ind w:firstLine="480"/>
      </w:pPr>
      <w:r>
        <w:t xml:space="preserve">A </w:t>
      </w:r>
      <w:r w:rsidRPr="00C4558F">
        <w:rPr>
          <w:b/>
        </w:rPr>
        <w:t>handoff</w:t>
      </w:r>
      <w:r>
        <w:t xml:space="preserve"> occurs when a mobile station changes its association from one base station to another during a call. As shown in Figure, a mobile’s call is initially</w:t>
      </w:r>
      <w:r w:rsidR="00A151B7">
        <w:t xml:space="preserve"> </w:t>
      </w:r>
      <w:r>
        <w:t>routed to the mobile through one base station, and after handoff is routed to the mobile through another</w:t>
      </w:r>
      <w:r>
        <w:rPr>
          <w:rFonts w:hint="eastAsia"/>
        </w:rPr>
        <w:t xml:space="preserve"> </w:t>
      </w:r>
      <w:r>
        <w:t xml:space="preserve">base station. </w:t>
      </w:r>
      <w:r w:rsidR="00A151B7">
        <w:t>It</w:t>
      </w:r>
      <w:r>
        <w:t xml:space="preserve"> results not only in the mobile transmitting/receiving to/from a new base station, but also in the rerouting of the ongoing call from a switching point within the network to the new base station. </w:t>
      </w:r>
    </w:p>
    <w:p w14:paraId="6521207E" w14:textId="320B263E" w:rsidR="00C64AAF" w:rsidRDefault="00804FBD" w:rsidP="00C4558F">
      <w:pPr>
        <w:ind w:firstLine="480"/>
      </w:pPr>
      <w:r>
        <w:t>A</w:t>
      </w:r>
      <w:r w:rsidR="00C64AAF">
        <w:t xml:space="preserve"> mobile periodically measures the</w:t>
      </w:r>
      <w:r w:rsidR="00C64AAF">
        <w:rPr>
          <w:rFonts w:hint="eastAsia"/>
        </w:rPr>
        <w:t xml:space="preserve"> </w:t>
      </w:r>
      <w:r w:rsidR="00C64AAF">
        <w:t>strength of a beacon signal from its current base station as well as beacon signals from nearby base stations that it can “hear.” Handoff in GSM is initiated by the old base station based on these measurements, the current loads of mobiles in nearby cells, and other factors.</w:t>
      </w:r>
    </w:p>
    <w:p w14:paraId="13B1DA61" w14:textId="20D80136" w:rsidR="002774AC" w:rsidRDefault="00804FBD" w:rsidP="00C4558F">
      <w:pPr>
        <w:jc w:val="center"/>
      </w:pPr>
      <w:r>
        <w:rPr>
          <w:noProof/>
        </w:rPr>
        <w:lastRenderedPageBreak/>
        <w:drawing>
          <wp:inline distT="0" distB="0" distL="0" distR="0" wp14:anchorId="19B3413C" wp14:editId="0CDA5701">
            <wp:extent cx="2657475" cy="1876425"/>
            <wp:effectExtent l="0" t="0" r="9525" b="9525"/>
            <wp:docPr id="121968" name="圖片 12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657475" cy="1876425"/>
                    </a:xfrm>
                    <a:prstGeom prst="rect">
                      <a:avLst/>
                    </a:prstGeom>
                  </pic:spPr>
                </pic:pic>
              </a:graphicData>
            </a:graphic>
          </wp:inline>
        </w:drawing>
      </w:r>
    </w:p>
    <w:p w14:paraId="7A59EC49" w14:textId="28A68850" w:rsidR="00804FBD" w:rsidRDefault="00804FBD" w:rsidP="00804FBD">
      <w:pPr>
        <w:pStyle w:val="ac"/>
        <w:numPr>
          <w:ilvl w:val="0"/>
          <w:numId w:val="68"/>
        </w:numPr>
        <w:ind w:leftChars="0"/>
      </w:pPr>
      <w:r>
        <w:t>The old base station (BS) informs the visited MSC that a handoff is to be performed and the BS to which the mobile is to be handed off.</w:t>
      </w:r>
    </w:p>
    <w:p w14:paraId="39798F74" w14:textId="333B12C4" w:rsidR="00804FBD" w:rsidRDefault="00804FBD">
      <w:pPr>
        <w:pStyle w:val="ac"/>
        <w:numPr>
          <w:ilvl w:val="0"/>
          <w:numId w:val="68"/>
        </w:numPr>
        <w:ind w:leftChars="0"/>
      </w:pPr>
      <w:r>
        <w:t>The visited MSC initiates path setup to the new BS, allocating the resources needed to carry the rerouted call, and signaling the new BS about handoff.</w:t>
      </w:r>
    </w:p>
    <w:p w14:paraId="078118A8" w14:textId="6D1BF741" w:rsidR="00804FBD" w:rsidRDefault="00804FBD" w:rsidP="00804FBD">
      <w:pPr>
        <w:pStyle w:val="ac"/>
        <w:numPr>
          <w:ilvl w:val="0"/>
          <w:numId w:val="68"/>
        </w:numPr>
        <w:ind w:leftChars="0"/>
      </w:pPr>
      <w:r>
        <w:t>The new BS allocates and activates a radio channel for use by the mobile.</w:t>
      </w:r>
    </w:p>
    <w:p w14:paraId="0FB78F7D" w14:textId="285CEE6F" w:rsidR="00804FBD" w:rsidRDefault="00804FBD">
      <w:pPr>
        <w:pStyle w:val="ac"/>
        <w:numPr>
          <w:ilvl w:val="0"/>
          <w:numId w:val="68"/>
        </w:numPr>
        <w:ind w:leftChars="0"/>
      </w:pPr>
      <w:r>
        <w:t>The new BS signals back to the visited MSC and the old BS that the visited-MSC-to-new-BS path has been established. The new BS provides all of the information that the mobile will need to associate with the new BS.</w:t>
      </w:r>
    </w:p>
    <w:p w14:paraId="072830F0" w14:textId="336C46A0" w:rsidR="00804FBD" w:rsidRDefault="00804FBD">
      <w:pPr>
        <w:pStyle w:val="ac"/>
        <w:numPr>
          <w:ilvl w:val="0"/>
          <w:numId w:val="68"/>
        </w:numPr>
        <w:ind w:leftChars="0"/>
      </w:pPr>
      <w:r>
        <w:t xml:space="preserve">The mobile is informed that it should perform a handoff. </w:t>
      </w:r>
    </w:p>
    <w:p w14:paraId="2BEA0948" w14:textId="0B3C7F04" w:rsidR="00804FBD" w:rsidRDefault="00804FBD" w:rsidP="00804FBD">
      <w:pPr>
        <w:pStyle w:val="ac"/>
        <w:numPr>
          <w:ilvl w:val="0"/>
          <w:numId w:val="68"/>
        </w:numPr>
        <w:ind w:leftChars="0"/>
      </w:pPr>
      <w:r>
        <w:t>The mobile and the new BS exchange one or more messages to fully activate</w:t>
      </w:r>
    </w:p>
    <w:p w14:paraId="2AE183F0" w14:textId="4E522866" w:rsidR="00804FBD" w:rsidRDefault="00804FBD" w:rsidP="00C4558F">
      <w:pPr>
        <w:pStyle w:val="ac"/>
        <w:ind w:leftChars="0"/>
      </w:pPr>
      <w:r>
        <w:t>the new channel in the new BS.</w:t>
      </w:r>
    </w:p>
    <w:p w14:paraId="420B7B14" w14:textId="77777777" w:rsidR="00804FBD" w:rsidRDefault="00804FBD" w:rsidP="00804FBD">
      <w:pPr>
        <w:pStyle w:val="ac"/>
        <w:numPr>
          <w:ilvl w:val="0"/>
          <w:numId w:val="68"/>
        </w:numPr>
        <w:ind w:leftChars="0"/>
      </w:pPr>
      <w:r>
        <w:t>The mobile sends a handoff complete message to the new BS, which is forwarded up to the visited MSC. The visited MSC then reroutes the ongoing call</w:t>
      </w:r>
    </w:p>
    <w:p w14:paraId="4D7D9285" w14:textId="77777777" w:rsidR="00804FBD" w:rsidRDefault="00804FBD" w:rsidP="00C4558F">
      <w:pPr>
        <w:pStyle w:val="ac"/>
        <w:ind w:leftChars="0"/>
      </w:pPr>
      <w:r>
        <w:t>to the mobile via the new BS.</w:t>
      </w:r>
    </w:p>
    <w:p w14:paraId="40E4A520" w14:textId="5BDE3AB2" w:rsidR="00804FBD" w:rsidRDefault="00804FBD" w:rsidP="00C4558F">
      <w:pPr>
        <w:pStyle w:val="ac"/>
        <w:numPr>
          <w:ilvl w:val="0"/>
          <w:numId w:val="68"/>
        </w:numPr>
        <w:ind w:leftChars="0"/>
      </w:pPr>
      <w:r>
        <w:t>The resources allocated along the path to the old BS are then released.</w:t>
      </w:r>
    </w:p>
    <w:p w14:paraId="7BC4360A" w14:textId="77777777" w:rsidR="005364EE" w:rsidRDefault="005364EE" w:rsidP="00C4558F">
      <w:pPr>
        <w:pStyle w:val="ac"/>
        <w:ind w:leftChars="0"/>
      </w:pPr>
    </w:p>
    <w:p w14:paraId="69A7F2DB" w14:textId="7505D4DE" w:rsidR="002774AC" w:rsidRDefault="005364EE" w:rsidP="00C4558F">
      <w:pPr>
        <w:ind w:left="480"/>
      </w:pPr>
      <w:r>
        <w:rPr>
          <w:rFonts w:hint="eastAsia"/>
        </w:rPr>
        <w:t xml:space="preserve">But what if the mobile </w:t>
      </w:r>
      <w:r>
        <w:t>moves to a BS that associated with different MSC?</w:t>
      </w:r>
    </w:p>
    <w:p w14:paraId="315A2554" w14:textId="350D0BB6" w:rsidR="005364EE" w:rsidRDefault="005364EE" w:rsidP="00C4558F">
      <w:pPr>
        <w:ind w:left="480"/>
      </w:pPr>
      <w:r>
        <w:rPr>
          <w:noProof/>
        </w:rPr>
        <w:lastRenderedPageBreak/>
        <w:drawing>
          <wp:inline distT="0" distB="0" distL="0" distR="0" wp14:anchorId="50871211" wp14:editId="19287441">
            <wp:extent cx="5274945" cy="3196590"/>
            <wp:effectExtent l="0" t="0" r="1905" b="3810"/>
            <wp:docPr id="121969" name="圖片 121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945" cy="3196590"/>
                    </a:xfrm>
                    <a:prstGeom prst="rect">
                      <a:avLst/>
                    </a:prstGeom>
                  </pic:spPr>
                </pic:pic>
              </a:graphicData>
            </a:graphic>
          </wp:inline>
        </w:drawing>
      </w:r>
    </w:p>
    <w:p w14:paraId="77735DF0" w14:textId="77777777" w:rsidR="001D6DDE" w:rsidRDefault="005364EE" w:rsidP="005364EE">
      <w:r>
        <w:tab/>
        <w:t xml:space="preserve">As shown in Figure, GSM defines the notion of an </w:t>
      </w:r>
      <w:r w:rsidRPr="00C4558F">
        <w:rPr>
          <w:b/>
        </w:rPr>
        <w:t>anchor MSC</w:t>
      </w:r>
      <w:r>
        <w:t xml:space="preserve">. The anchor MSC is the MSC visited by the mobile when a call first begins; the anchor MSC thus </w:t>
      </w:r>
      <w:r w:rsidR="001D6DDE">
        <w:t>r</w:t>
      </w:r>
      <w:r>
        <w:t>emains unchanged during</w:t>
      </w:r>
      <w:r w:rsidR="001D6DDE">
        <w:t xml:space="preserve"> </w:t>
      </w:r>
      <w:r>
        <w:t xml:space="preserve">the call. </w:t>
      </w:r>
    </w:p>
    <w:p w14:paraId="0DF68D51" w14:textId="77777777" w:rsidR="001D6DDE" w:rsidRDefault="001D6DDE" w:rsidP="00C4558F">
      <w:pPr>
        <w:ind w:firstLine="480"/>
      </w:pPr>
      <w:r>
        <w:t>T</w:t>
      </w:r>
      <w:r w:rsidR="005364EE">
        <w:t>he call is routed from the home MSC to the anchor</w:t>
      </w:r>
      <w:r>
        <w:t xml:space="preserve"> </w:t>
      </w:r>
      <w:r w:rsidR="005364EE">
        <w:t>MSC, and then from the anchor MSC to the visited MSC where the mobile is currently</w:t>
      </w:r>
      <w:r>
        <w:t xml:space="preserve"> </w:t>
      </w:r>
      <w:r w:rsidR="005364EE">
        <w:t>located. When a mobile moves from the coverage area of one MSC to another, the</w:t>
      </w:r>
      <w:r>
        <w:t xml:space="preserve"> </w:t>
      </w:r>
      <w:r w:rsidR="005364EE">
        <w:t>ongoing call is rerouted from the anchor MSC to the new visited MSC containing the</w:t>
      </w:r>
      <w:r>
        <w:t xml:space="preserve"> </w:t>
      </w:r>
      <w:r w:rsidR="005364EE">
        <w:t>new base station. Thus, at all times there are at most three MSCs</w:t>
      </w:r>
      <w:r>
        <w:t xml:space="preserve"> </w:t>
      </w:r>
      <w:r w:rsidR="005364EE">
        <w:t xml:space="preserve">between the correspondent and the mobile. </w:t>
      </w:r>
    </w:p>
    <w:p w14:paraId="477D1B0F" w14:textId="77777777" w:rsidR="005364EE" w:rsidRDefault="005364EE" w:rsidP="00C4558F">
      <w:pPr>
        <w:ind w:firstLine="480"/>
      </w:pPr>
      <w:r>
        <w:t>Rather than maintaining a single MSC hop from the anchor MSC to the current</w:t>
      </w:r>
    </w:p>
    <w:p w14:paraId="2583EB5D" w14:textId="77777777" w:rsidR="005364EE" w:rsidRDefault="005364EE" w:rsidP="005364EE">
      <w:r>
        <w:t>MSC, an alternative approach would have been to simply chain the MSCs visited by</w:t>
      </w:r>
    </w:p>
    <w:p w14:paraId="50E90B40" w14:textId="77777777" w:rsidR="005364EE" w:rsidRDefault="005364EE" w:rsidP="005364EE">
      <w:r>
        <w:t>the mobile, having an old MSC forward the ongoing call to the new MSC each time</w:t>
      </w:r>
    </w:p>
    <w:p w14:paraId="6B1CB876" w14:textId="4B9AB246" w:rsidR="002774AC" w:rsidRPr="005364EE" w:rsidRDefault="005364EE">
      <w:r>
        <w:t xml:space="preserve">the mobile moves to a new MSC. </w:t>
      </w:r>
    </w:p>
    <w:p w14:paraId="47DD7F34" w14:textId="77777777" w:rsidR="002774AC" w:rsidRDefault="002774AC"/>
    <w:p w14:paraId="22A589D3" w14:textId="6F17008B" w:rsidR="00181D4F" w:rsidRDefault="00181D4F" w:rsidP="00C4558F">
      <w:pPr>
        <w:pStyle w:val="3"/>
      </w:pPr>
      <w:r>
        <w:rPr>
          <w:rFonts w:hint="eastAsia"/>
        </w:rPr>
        <w:t>Wireless and Mobil</w:t>
      </w:r>
      <w:r>
        <w:t>ity: Impact on Higher-Layer Protocols</w:t>
      </w:r>
    </w:p>
    <w:p w14:paraId="1765BCF1" w14:textId="3B496C1D" w:rsidR="002774AC" w:rsidRDefault="00181D4F" w:rsidP="00C4558F">
      <w:pPr>
        <w:ind w:firstLine="480"/>
      </w:pPr>
      <w:r>
        <w:t>We’ve seen that wireless networks differ from their wired</w:t>
      </w:r>
      <w:r>
        <w:rPr>
          <w:rFonts w:hint="eastAsia"/>
        </w:rPr>
        <w:t xml:space="preserve"> </w:t>
      </w:r>
      <w:r>
        <w:t xml:space="preserve">counterparts at both the link layer and at the network layer. But are there important differences at the transport and application layers? </w:t>
      </w:r>
    </w:p>
    <w:p w14:paraId="2974D070" w14:textId="2DDE3E4E" w:rsidR="00181D4F" w:rsidRDefault="00181D4F" w:rsidP="00C4558F">
      <w:pPr>
        <w:ind w:firstLine="480"/>
      </w:pPr>
      <w:r>
        <w:t xml:space="preserve">Recall that TCP retransmits a segment that is either lost or corrupted on the </w:t>
      </w:r>
      <w:r>
        <w:lastRenderedPageBreak/>
        <w:t xml:space="preserve">path between sender and receiver. In the case of mobile users, loss can result from either </w:t>
      </w:r>
      <w:r w:rsidRPr="00181D4F">
        <w:t>network congestion or handoff</w:t>
      </w:r>
      <w:r>
        <w:t xml:space="preserve">. Researchers realized in the early to mid 1990s that given </w:t>
      </w:r>
      <w:r w:rsidRPr="00C4558F">
        <w:rPr>
          <w:i/>
        </w:rPr>
        <w:t>high bit error rates on wireless links and the possibility of handoff loss</w:t>
      </w:r>
      <w:r>
        <w:t>, TCP’s congestion-control response could be problematic in a wireless setting. Three broad classes of approaches are possible for dealing with this problem:</w:t>
      </w:r>
    </w:p>
    <w:p w14:paraId="51C8CBC4" w14:textId="77777777" w:rsidR="00181D4F" w:rsidRPr="00C4558F" w:rsidRDefault="00181D4F" w:rsidP="00C4558F">
      <w:pPr>
        <w:pStyle w:val="ac"/>
        <w:numPr>
          <w:ilvl w:val="0"/>
          <w:numId w:val="69"/>
        </w:numPr>
        <w:ind w:leftChars="0"/>
        <w:rPr>
          <w:b/>
        </w:rPr>
      </w:pPr>
      <w:r w:rsidRPr="00C4558F">
        <w:rPr>
          <w:b/>
        </w:rPr>
        <w:t xml:space="preserve">Local recovery. </w:t>
      </w:r>
    </w:p>
    <w:p w14:paraId="525B37B1" w14:textId="3B3024C5" w:rsidR="00181D4F" w:rsidRDefault="00181D4F" w:rsidP="00C4558F">
      <w:pPr>
        <w:pStyle w:val="ac"/>
        <w:ind w:leftChars="0"/>
      </w:pPr>
      <w:r>
        <w:t>Local recovery protocols recover from bit errors when and where they occur.</w:t>
      </w:r>
    </w:p>
    <w:p w14:paraId="40FF6565" w14:textId="77777777" w:rsidR="00181D4F" w:rsidRPr="00C4558F" w:rsidRDefault="00181D4F" w:rsidP="00181D4F">
      <w:pPr>
        <w:pStyle w:val="ac"/>
        <w:numPr>
          <w:ilvl w:val="0"/>
          <w:numId w:val="69"/>
        </w:numPr>
        <w:ind w:leftChars="0"/>
        <w:rPr>
          <w:b/>
        </w:rPr>
      </w:pPr>
      <w:r w:rsidRPr="00C4558F">
        <w:rPr>
          <w:b/>
        </w:rPr>
        <w:t xml:space="preserve">TCP sender awareness of wireless links. </w:t>
      </w:r>
    </w:p>
    <w:p w14:paraId="06132784" w14:textId="4403FE15" w:rsidR="00181D4F" w:rsidRDefault="00A1265A" w:rsidP="00C4558F">
      <w:pPr>
        <w:pStyle w:val="ac"/>
        <w:ind w:leftChars="0"/>
      </w:pPr>
      <w:r>
        <w:t>T</w:t>
      </w:r>
      <w:r w:rsidR="00181D4F">
        <w:t>he TCP sender and receiver to be aware of</w:t>
      </w:r>
      <w:r>
        <w:t xml:space="preserve"> </w:t>
      </w:r>
      <w:r w:rsidR="00181D4F">
        <w:t xml:space="preserve">a wireless </w:t>
      </w:r>
      <w:r>
        <w:t xml:space="preserve">or wired </w:t>
      </w:r>
      <w:r w:rsidR="00181D4F">
        <w:t>link, to invoke congestion control only in response to congestive wired-network losses.</w:t>
      </w:r>
    </w:p>
    <w:p w14:paraId="33B6C310" w14:textId="77777777" w:rsidR="00A1265A" w:rsidRPr="00C4558F" w:rsidRDefault="00181D4F" w:rsidP="00C4558F">
      <w:pPr>
        <w:pStyle w:val="ac"/>
        <w:numPr>
          <w:ilvl w:val="0"/>
          <w:numId w:val="69"/>
        </w:numPr>
        <w:ind w:leftChars="0"/>
        <w:rPr>
          <w:b/>
        </w:rPr>
      </w:pPr>
      <w:r w:rsidRPr="00C4558F">
        <w:rPr>
          <w:b/>
        </w:rPr>
        <w:t xml:space="preserve">Split-connection approaches. </w:t>
      </w:r>
    </w:p>
    <w:p w14:paraId="1FF7E66E" w14:textId="699B7594" w:rsidR="00181D4F" w:rsidRDefault="00A1265A" w:rsidP="00C4558F">
      <w:pPr>
        <w:pStyle w:val="ac"/>
        <w:ind w:leftChars="0"/>
      </w:pPr>
      <w:r>
        <w:t>T</w:t>
      </w:r>
      <w:r w:rsidR="00181D4F">
        <w:t>he</w:t>
      </w:r>
      <w:r>
        <w:t xml:space="preserve"> </w:t>
      </w:r>
      <w:r w:rsidR="00181D4F">
        <w:t>end-to-end connection is broken</w:t>
      </w:r>
      <w:r>
        <w:t xml:space="preserve"> </w:t>
      </w:r>
      <w:r w:rsidR="00181D4F">
        <w:t>into two transport-layer connections: one from the mobile host to the wireless</w:t>
      </w:r>
      <w:r>
        <w:t xml:space="preserve"> </w:t>
      </w:r>
      <w:r w:rsidR="00181D4F">
        <w:t>access point, and one from the wireless access point to the other communication</w:t>
      </w:r>
      <w:r>
        <w:t xml:space="preserve"> </w:t>
      </w:r>
      <w:r w:rsidR="00181D4F">
        <w:t>end point</w:t>
      </w:r>
      <w:r>
        <w:t>.</w:t>
      </w:r>
    </w:p>
    <w:p w14:paraId="0BC6AC65" w14:textId="77777777" w:rsidR="003A3042" w:rsidRDefault="003A3042"/>
    <w:p w14:paraId="72EE862D" w14:textId="77777777" w:rsidR="003A3042" w:rsidRDefault="003A3042"/>
    <w:p w14:paraId="439E4E5B" w14:textId="77777777" w:rsidR="003A3042" w:rsidRDefault="003A3042"/>
    <w:p w14:paraId="56B440F8" w14:textId="023A09F9" w:rsidR="00687E36" w:rsidRDefault="00687E36">
      <w:r>
        <w:br w:type="page"/>
      </w:r>
    </w:p>
    <w:p w14:paraId="3393A6C5" w14:textId="77777777" w:rsidR="00687E36" w:rsidRDefault="00687E36"/>
    <w:p w14:paraId="747AE47F" w14:textId="5BC16A8E" w:rsidR="008D1AC6" w:rsidRDefault="008D1AC6" w:rsidP="00C86A21">
      <w:pPr>
        <w:pStyle w:val="2"/>
      </w:pPr>
      <w:bookmarkStart w:id="180" w:name="_Toc50621759"/>
      <w:r>
        <w:t>Multimedia Networking</w:t>
      </w:r>
      <w:bookmarkEnd w:id="180"/>
    </w:p>
    <w:p w14:paraId="4049F899" w14:textId="2988BEFE" w:rsidR="008D1AC6" w:rsidRDefault="008D1AC6" w:rsidP="00C86A21">
      <w:pPr>
        <w:pStyle w:val="3"/>
      </w:pPr>
      <w:bookmarkStart w:id="181" w:name="_Toc50621760"/>
      <w:r>
        <w:t>Multimedia Networking Applications</w:t>
      </w:r>
      <w:bookmarkEnd w:id="181"/>
    </w:p>
    <w:p w14:paraId="7608D837" w14:textId="63133F89" w:rsidR="008D1AC6" w:rsidRDefault="008D1AC6" w:rsidP="00C86A21">
      <w:pPr>
        <w:ind w:left="425"/>
      </w:pPr>
      <w:r>
        <w:rPr>
          <w:rFonts w:hint="eastAsia"/>
        </w:rPr>
        <w:t>To</w:t>
      </w:r>
      <w:r>
        <w:t xml:space="preserve"> be added.</w:t>
      </w:r>
    </w:p>
    <w:p w14:paraId="0DCC0528" w14:textId="77777777" w:rsidR="008D1AC6" w:rsidRDefault="008D1AC6" w:rsidP="008D1AC6"/>
    <w:p w14:paraId="0B873103" w14:textId="0C0C8062" w:rsidR="008D1AC6" w:rsidRDefault="008D1AC6" w:rsidP="00C86A21">
      <w:pPr>
        <w:pStyle w:val="3"/>
      </w:pPr>
      <w:bookmarkStart w:id="182" w:name="_Toc50621761"/>
      <w:r>
        <w:t>Streaming Stored Video</w:t>
      </w:r>
      <w:bookmarkEnd w:id="182"/>
    </w:p>
    <w:p w14:paraId="2EC008FA" w14:textId="129907B7" w:rsidR="008D1AC6" w:rsidRDefault="008D1AC6" w:rsidP="00C86A21">
      <w:pPr>
        <w:ind w:left="425"/>
      </w:pPr>
      <w:r>
        <w:rPr>
          <w:rFonts w:hint="eastAsia"/>
        </w:rPr>
        <w:t>T</w:t>
      </w:r>
      <w:r>
        <w:t>o be added.</w:t>
      </w:r>
    </w:p>
    <w:p w14:paraId="5D5AE103" w14:textId="77777777" w:rsidR="008D1AC6" w:rsidRDefault="008D1AC6" w:rsidP="00C86A21">
      <w:pPr>
        <w:ind w:left="425"/>
      </w:pPr>
    </w:p>
    <w:p w14:paraId="04242250" w14:textId="488F2B15" w:rsidR="008D1AC6" w:rsidRDefault="008D1AC6" w:rsidP="00C86A21">
      <w:pPr>
        <w:pStyle w:val="3"/>
      </w:pPr>
      <w:bookmarkStart w:id="183" w:name="_Toc50621762"/>
      <w:r>
        <w:t>Voice-over-IP (VoIP)</w:t>
      </w:r>
      <w:bookmarkEnd w:id="183"/>
    </w:p>
    <w:p w14:paraId="214E92F3" w14:textId="77777777" w:rsidR="008D1AC6" w:rsidRPr="00C86A21" w:rsidRDefault="008D1AC6" w:rsidP="00C86A21">
      <w:pPr>
        <w:ind w:firstLine="480"/>
        <w:rPr>
          <w:b/>
        </w:rPr>
      </w:pPr>
      <w:r>
        <w:t xml:space="preserve">Real-time conversational voice over the Internet is often referred to as </w:t>
      </w:r>
      <w:r w:rsidRPr="00C86A21">
        <w:rPr>
          <w:b/>
        </w:rPr>
        <w:t>Internet</w:t>
      </w:r>
    </w:p>
    <w:p w14:paraId="08AF0578" w14:textId="77777777" w:rsidR="00594889" w:rsidRDefault="008D1AC6" w:rsidP="008D1AC6">
      <w:r w:rsidRPr="00C86A21">
        <w:rPr>
          <w:b/>
        </w:rPr>
        <w:t>telephony</w:t>
      </w:r>
      <w:r>
        <w:t xml:space="preserve">, also commonly called </w:t>
      </w:r>
      <w:r w:rsidRPr="00C86A21">
        <w:rPr>
          <w:b/>
        </w:rPr>
        <w:t>Voice-over-IP (VoIP)</w:t>
      </w:r>
      <w:r>
        <w:t xml:space="preserve">. </w:t>
      </w:r>
    </w:p>
    <w:p w14:paraId="0E098E02" w14:textId="3D71737B" w:rsidR="008D1AC6" w:rsidRPr="008D1AC6" w:rsidRDefault="008D1AC6" w:rsidP="00C86A21">
      <w:pPr>
        <w:ind w:firstLine="480"/>
      </w:pPr>
      <w:r>
        <w:t>Due to TCP congestion control, packet loss may result in a reduction of the TCP sender’s transmission rate to a rate that is lower than the receiver’s drain rate, possibly leading to buffer starvation.</w:t>
      </w:r>
      <w:r w:rsidR="00594889">
        <w:t xml:space="preserve"> M</w:t>
      </w:r>
      <w:r>
        <w:t>ost existing</w:t>
      </w:r>
      <w:r w:rsidR="00594889">
        <w:t xml:space="preserve"> </w:t>
      </w:r>
      <w:r>
        <w:t>VoIP applications run over UDP by default.</w:t>
      </w:r>
    </w:p>
    <w:p w14:paraId="24B94008" w14:textId="6ABC4088" w:rsidR="008D1AC6" w:rsidRDefault="008D1AC6" w:rsidP="008D1AC6">
      <w:r>
        <w:tab/>
        <w:t>Some UDP packets can be lost and most packets will not have the same end-to-end delay in a lightly congested Internet. For this reason, the receiver must take care in determining (1) when to play back a chunk, and (2) what to do with a missing chunk.</w:t>
      </w:r>
    </w:p>
    <w:p w14:paraId="7589AFA5" w14:textId="68F660B2" w:rsidR="005D261F" w:rsidRDefault="005D261F" w:rsidP="00C86A21">
      <w:pPr>
        <w:pStyle w:val="4"/>
      </w:pPr>
      <w:r>
        <w:t>Playout Delay</w:t>
      </w:r>
    </w:p>
    <w:p w14:paraId="03C45F47" w14:textId="7D65DACD" w:rsidR="008D1AC6" w:rsidRDefault="008D1AC6" w:rsidP="008D1AC6">
      <w:r>
        <w:tab/>
      </w:r>
      <w:r w:rsidR="001D082F" w:rsidRPr="00C86A21">
        <w:rPr>
          <w:b/>
        </w:rPr>
        <w:t>End-to-end delay</w:t>
      </w:r>
      <w:r w:rsidR="001D082F">
        <w:t xml:space="preserve"> </w:t>
      </w:r>
      <w:r w:rsidR="00610D8A">
        <w:t xml:space="preserve">or </w:t>
      </w:r>
      <w:r w:rsidR="00610D8A" w:rsidRPr="00C86A21">
        <w:rPr>
          <w:b/>
        </w:rPr>
        <w:t>one-way delay (OWD)</w:t>
      </w:r>
      <w:r w:rsidR="00610D8A">
        <w:t xml:space="preserve"> </w:t>
      </w:r>
      <w:r w:rsidR="001D082F">
        <w:t>is the accumulation of delays from routers, links and end systems.</w:t>
      </w:r>
      <w:r w:rsidR="00CC5A81">
        <w:t xml:space="preserve"> </w:t>
      </w:r>
      <w:r w:rsidR="00CC5A81" w:rsidRPr="00CC5A81">
        <w:t>Half the RTT is often used as an approximation of OWD</w:t>
      </w:r>
      <w:r w:rsidR="00CC5A81">
        <w:t xml:space="preserve"> if the forward and backward paths are same situation.</w:t>
      </w:r>
      <w:r w:rsidR="001D082F">
        <w:t xml:space="preserve"> For VoIP example, end-to-end delays smaller than 150 msecs are not perceived by a human listener; delays between 150 and 400 msecs can be acceptable but are not ideal</w:t>
      </w:r>
      <w:r w:rsidR="001D082F">
        <w:rPr>
          <w:rFonts w:hint="eastAsia"/>
        </w:rPr>
        <w:t>.</w:t>
      </w:r>
      <w:r w:rsidR="001D082F">
        <w:t xml:space="preserve"> The receiver then can disregard the packets delayed more than a certain threshold, in this example, 400msecs.</w:t>
      </w:r>
    </w:p>
    <w:p w14:paraId="4256917D" w14:textId="77777777" w:rsidR="002D60D2" w:rsidRDefault="001D082F" w:rsidP="002D60D2">
      <w:r>
        <w:tab/>
        <w:t xml:space="preserve">Because </w:t>
      </w:r>
      <w:r w:rsidR="002D60D2">
        <w:t xml:space="preserve">of </w:t>
      </w:r>
      <w:r>
        <w:t xml:space="preserve">the varying delays in </w:t>
      </w:r>
      <w:r w:rsidR="002D60D2">
        <w:t xml:space="preserve">network environment, </w:t>
      </w:r>
      <w:r w:rsidR="002D60D2" w:rsidRPr="00C86A21">
        <w:rPr>
          <w:b/>
        </w:rPr>
        <w:t>p</w:t>
      </w:r>
      <w:r w:rsidRPr="00C86A21">
        <w:rPr>
          <w:b/>
        </w:rPr>
        <w:t>acket jitter</w:t>
      </w:r>
      <w:r>
        <w:t xml:space="preserve"> is </w:t>
      </w:r>
      <w:r w:rsidR="002D60D2">
        <w:lastRenderedPageBreak/>
        <w:t xml:space="preserve">happened that the time of receiving a source packet can be fluctuate from packet to packet. Fortunately, jitter can often be removed by using </w:t>
      </w:r>
      <w:r w:rsidR="002D60D2" w:rsidRPr="00C86A21">
        <w:rPr>
          <w:b/>
        </w:rPr>
        <w:t>sequence numbers</w:t>
      </w:r>
      <w:r w:rsidR="002D60D2">
        <w:t>,</w:t>
      </w:r>
    </w:p>
    <w:p w14:paraId="46369737" w14:textId="21CDCC78" w:rsidR="001D082F" w:rsidRDefault="002D60D2" w:rsidP="002D60D2">
      <w:r w:rsidRPr="00C86A21">
        <w:rPr>
          <w:b/>
        </w:rPr>
        <w:t>timestamps</w:t>
      </w:r>
      <w:r>
        <w:t xml:space="preserve">, and </w:t>
      </w:r>
      <w:r w:rsidRPr="00C86A21">
        <w:rPr>
          <w:b/>
        </w:rPr>
        <w:t>a playout delay</w:t>
      </w:r>
      <w:r>
        <w:t>.</w:t>
      </w:r>
    </w:p>
    <w:p w14:paraId="4BBFBC66" w14:textId="22FF3702" w:rsidR="002D60D2" w:rsidRDefault="002D60D2" w:rsidP="002D60D2">
      <w:r>
        <w:tab/>
      </w:r>
      <w:r w:rsidR="00FF1A7D" w:rsidRPr="00C86A21">
        <w:rPr>
          <w:b/>
        </w:rPr>
        <w:t>Timestamps</w:t>
      </w:r>
      <w:r w:rsidR="00FF1A7D">
        <w:t>: The sender stamps each chunk with the generation time.</w:t>
      </w:r>
    </w:p>
    <w:p w14:paraId="1C825CA7" w14:textId="417D5653" w:rsidR="005D261F" w:rsidRDefault="00FF1A7D" w:rsidP="002D60D2">
      <w:r>
        <w:tab/>
      </w:r>
      <w:r w:rsidR="005D261F" w:rsidRPr="00C86A21">
        <w:rPr>
          <w:b/>
        </w:rPr>
        <w:t>Playout delay</w:t>
      </w:r>
      <w:r w:rsidR="005D261F">
        <w:t xml:space="preserve">: There are two types of playout delay algorithm: fixed or adaptive. Fixed playout delay usually deploys a large delay to make sure all the packet arrived and not lost. Adaptive playout delay is to estimate the delay time as the TCP estimated RRT we mentioned in Ch.3-5 Timeout Interval. </w:t>
      </w:r>
    </w:p>
    <w:p w14:paraId="6D466D6A" w14:textId="5B40A236" w:rsidR="005D261F" w:rsidRDefault="005D261F" w:rsidP="002D60D2"/>
    <w:p w14:paraId="61A85FF9" w14:textId="24FF3228" w:rsidR="008D1AC6" w:rsidRDefault="005D261F" w:rsidP="00C86A21">
      <w:pPr>
        <w:pStyle w:val="4"/>
      </w:pPr>
      <w:r>
        <w:rPr>
          <w:rFonts w:hint="eastAsia"/>
        </w:rPr>
        <w:t>P</w:t>
      </w:r>
      <w:r>
        <w:t>acket Loss</w:t>
      </w:r>
    </w:p>
    <w:p w14:paraId="0BD226CC" w14:textId="74ED1B46" w:rsidR="008D1AC6" w:rsidRDefault="005D261F" w:rsidP="00C86A21">
      <w:pPr>
        <w:ind w:firstLine="480"/>
      </w:pPr>
      <w:r>
        <w:t>Conversational multimedia applications are loss-tolerant— occasional loss only causes occasional glitches in audio/video playback. There is no need to retransmit the lost packet, which is not suitable for real-time conversational applications.</w:t>
      </w:r>
      <w:r w:rsidR="00567915">
        <w:t xml:space="preserve"> Setting point on avoid losing crucial packets,</w:t>
      </w:r>
      <w:r>
        <w:t xml:space="preserve"> </w:t>
      </w:r>
      <w:r w:rsidR="00567915">
        <w:t xml:space="preserve">two types of loss anticipation schemes are </w:t>
      </w:r>
      <w:r w:rsidR="00567915" w:rsidRPr="00C86A21">
        <w:rPr>
          <w:b/>
        </w:rPr>
        <w:t>forward error correction (FEC)</w:t>
      </w:r>
      <w:r w:rsidR="00567915">
        <w:t xml:space="preserve"> and</w:t>
      </w:r>
      <w:r w:rsidR="00567915" w:rsidRPr="00C86A21">
        <w:rPr>
          <w:b/>
        </w:rPr>
        <w:t xml:space="preserve"> interleaving</w:t>
      </w:r>
      <w:r w:rsidR="00567915">
        <w:t>.</w:t>
      </w:r>
    </w:p>
    <w:p w14:paraId="17010B8A" w14:textId="6E8086B8" w:rsidR="00593DBE" w:rsidRDefault="00593DBE" w:rsidP="00C86A21">
      <w:pPr>
        <w:ind w:firstLine="480"/>
        <w:jc w:val="center"/>
      </w:pPr>
      <w:r>
        <w:rPr>
          <w:noProof/>
        </w:rPr>
        <w:drawing>
          <wp:inline distT="0" distB="0" distL="0" distR="0" wp14:anchorId="53BD2EFD" wp14:editId="1BC07A5A">
            <wp:extent cx="4057650" cy="2400300"/>
            <wp:effectExtent l="0" t="0" r="0" b="0"/>
            <wp:docPr id="121878" name="圖片 121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57650" cy="2400300"/>
                    </a:xfrm>
                    <a:prstGeom prst="rect">
                      <a:avLst/>
                    </a:prstGeom>
                  </pic:spPr>
                </pic:pic>
              </a:graphicData>
            </a:graphic>
          </wp:inline>
        </w:drawing>
      </w:r>
    </w:p>
    <w:p w14:paraId="2836DB28" w14:textId="46F6DDEF" w:rsidR="00C73F56" w:rsidRDefault="00C73F56" w:rsidP="005D261F">
      <w:r>
        <w:tab/>
        <w:t>The basic idea of FEC is to add redundant information to the original packet stream. The redundant information can be used to reconstruct approximations or exact versions of some of the lost packets.</w:t>
      </w:r>
    </w:p>
    <w:p w14:paraId="5553A9C0" w14:textId="7F41D4BE" w:rsidR="00593DBE" w:rsidRDefault="00593DBE" w:rsidP="00C86A21">
      <w:pPr>
        <w:jc w:val="center"/>
      </w:pPr>
      <w:r>
        <w:rPr>
          <w:noProof/>
        </w:rPr>
        <w:lastRenderedPageBreak/>
        <w:drawing>
          <wp:inline distT="0" distB="0" distL="0" distR="0" wp14:anchorId="1B8B8612" wp14:editId="52A31C8E">
            <wp:extent cx="4552950" cy="2943225"/>
            <wp:effectExtent l="0" t="0" r="0" b="9525"/>
            <wp:docPr id="121879" name="圖片 121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52950" cy="2943225"/>
                    </a:xfrm>
                    <a:prstGeom prst="rect">
                      <a:avLst/>
                    </a:prstGeom>
                  </pic:spPr>
                </pic:pic>
              </a:graphicData>
            </a:graphic>
          </wp:inline>
        </w:drawing>
      </w:r>
    </w:p>
    <w:p w14:paraId="181B603A" w14:textId="77777777" w:rsidR="00593DBE" w:rsidRDefault="00C73F56" w:rsidP="00593DBE">
      <w:r>
        <w:tab/>
        <w:t>A VoIP application can send interleaved audio. As shown in Figure 7.9, the sender resequences units of audio data before transmission, so that originally adjacent units are separated by a certain distance in the transmitted stream. Interleaving can lighten the effect of packet losses.</w:t>
      </w:r>
    </w:p>
    <w:p w14:paraId="35AFEC61" w14:textId="6E366EE0" w:rsidR="00567915" w:rsidRDefault="00C73F56" w:rsidP="00C86A21">
      <w:pPr>
        <w:ind w:firstLine="425"/>
      </w:pPr>
      <w:r>
        <w:t>A major advantage of interleaving is that it does not increase the bandwidth requirements of a stream.</w:t>
      </w:r>
      <w:r w:rsidR="00593DBE">
        <w:t xml:space="preserve"> The obvious disadvantage is that it increases latency.</w:t>
      </w:r>
    </w:p>
    <w:p w14:paraId="68C7DDAD" w14:textId="77777777" w:rsidR="00593DBE" w:rsidRDefault="00593DBE" w:rsidP="00593DBE"/>
    <w:p w14:paraId="715D0F60" w14:textId="7E14B3C4" w:rsidR="000B64E8" w:rsidRDefault="003A3042" w:rsidP="00C4558F">
      <w:pPr>
        <w:pStyle w:val="3"/>
      </w:pPr>
      <w:r>
        <w:rPr>
          <w:rFonts w:hint="eastAsia"/>
        </w:rPr>
        <w:t xml:space="preserve">Protocols for </w:t>
      </w:r>
      <w:r>
        <w:t>Real-Time Conversational Applications</w:t>
      </w:r>
    </w:p>
    <w:p w14:paraId="6A98AC3E" w14:textId="21B705E2" w:rsidR="003A3042" w:rsidRDefault="003A3042" w:rsidP="00C4558F">
      <w:pPr>
        <w:pStyle w:val="4"/>
      </w:pPr>
      <w:r>
        <w:rPr>
          <w:rFonts w:hint="eastAsia"/>
        </w:rPr>
        <w:t>RTP</w:t>
      </w:r>
    </w:p>
    <w:p w14:paraId="57B04E41" w14:textId="324BDB7E" w:rsidR="003A3042" w:rsidRPr="003A3042" w:rsidRDefault="003A3042" w:rsidP="00C4558F">
      <w:pPr>
        <w:ind w:firstLine="480"/>
      </w:pPr>
      <w:r w:rsidRPr="003A3042">
        <w:t xml:space="preserve">Real-time Transport Protocol </w:t>
      </w:r>
      <w:r>
        <w:t>(RTP), defined in RFC 3550, is used for transporting common</w:t>
      </w:r>
      <w:r>
        <w:rPr>
          <w:rFonts w:hint="eastAsia"/>
        </w:rPr>
        <w:t xml:space="preserve"> </w:t>
      </w:r>
      <w:r>
        <w:t xml:space="preserve">formats such as PCM, ACC, and MP3 for sound and MPEG and H.263 for video. It can also be used for transporting proprietary sound and video formats. </w:t>
      </w:r>
    </w:p>
    <w:p w14:paraId="097721F8" w14:textId="51A376E6" w:rsidR="003A3042" w:rsidRDefault="00E52A0C" w:rsidP="00C4558F">
      <w:pPr>
        <w:ind w:firstLine="480"/>
      </w:pPr>
      <w:r>
        <w:t>RTP typically runs on top of UDP, sending a media chunk within an RTP packet.</w:t>
      </w:r>
    </w:p>
    <w:p w14:paraId="3A5ED0FB" w14:textId="433A5214" w:rsidR="003A3042" w:rsidRDefault="00E52A0C">
      <w:commentRangeStart w:id="184"/>
      <w:r>
        <w:t>RTP allows each source to be assigned its own independent RTP stream of packets.</w:t>
      </w:r>
      <w:commentRangeEnd w:id="184"/>
      <w:r w:rsidR="00DA161E">
        <w:rPr>
          <w:rStyle w:val="af3"/>
        </w:rPr>
        <w:commentReference w:id="184"/>
      </w:r>
      <w:r>
        <w:t xml:space="preserve"> </w:t>
      </w:r>
    </w:p>
    <w:p w14:paraId="6283F543" w14:textId="77C437A5" w:rsidR="003A3042" w:rsidRDefault="00DA161E">
      <w:r>
        <w:t>RTP packets can also be sent over</w:t>
      </w:r>
      <w:r>
        <w:rPr>
          <w:rFonts w:hint="eastAsia"/>
        </w:rPr>
        <w:t xml:space="preserve"> </w:t>
      </w:r>
      <w:r>
        <w:t xml:space="preserve">one-to-many and many-to-many multicast trees. </w:t>
      </w:r>
    </w:p>
    <w:p w14:paraId="7B650180" w14:textId="74E85C17" w:rsidR="003A3042" w:rsidRDefault="00F55206" w:rsidP="00C4558F">
      <w:pPr>
        <w:jc w:val="center"/>
      </w:pPr>
      <w:r>
        <w:rPr>
          <w:noProof/>
        </w:rPr>
        <w:drawing>
          <wp:inline distT="0" distB="0" distL="0" distR="0" wp14:anchorId="1121C5C2" wp14:editId="57AC706D">
            <wp:extent cx="4381500" cy="438150"/>
            <wp:effectExtent l="0" t="0" r="0" b="0"/>
            <wp:docPr id="121970" name="圖片 12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81500" cy="438150"/>
                    </a:xfrm>
                    <a:prstGeom prst="rect">
                      <a:avLst/>
                    </a:prstGeom>
                  </pic:spPr>
                </pic:pic>
              </a:graphicData>
            </a:graphic>
          </wp:inline>
        </w:drawing>
      </w:r>
    </w:p>
    <w:p w14:paraId="6CF7767F" w14:textId="04776073" w:rsidR="003A3042" w:rsidRDefault="00F55206" w:rsidP="00C4558F">
      <w:pPr>
        <w:ind w:firstLine="480"/>
      </w:pPr>
      <w:r>
        <w:rPr>
          <w:rFonts w:hint="eastAsia"/>
        </w:rPr>
        <w:t>T</w:t>
      </w:r>
      <w:r>
        <w:t xml:space="preserve">he four main RTP packet header fields are the payload type, sequence number, </w:t>
      </w:r>
      <w:r>
        <w:lastRenderedPageBreak/>
        <w:t>timestamp, and source identifier fields</w:t>
      </w:r>
      <w:r>
        <w:rPr>
          <w:rFonts w:hint="eastAsia"/>
        </w:rPr>
        <w:t>.</w:t>
      </w:r>
    </w:p>
    <w:p w14:paraId="7DCA1237" w14:textId="06B6A91B" w:rsidR="003A3042" w:rsidRDefault="00F55206" w:rsidP="00C4558F">
      <w:pPr>
        <w:pStyle w:val="ac"/>
        <w:numPr>
          <w:ilvl w:val="0"/>
          <w:numId w:val="69"/>
        </w:numPr>
        <w:ind w:leftChars="0"/>
      </w:pPr>
      <w:r>
        <w:t>Payload type field (7 bits): indicate the type of audio encoding or video encoding</w:t>
      </w:r>
    </w:p>
    <w:p w14:paraId="213DC543" w14:textId="53AA24FA" w:rsidR="00F55206" w:rsidRDefault="00F55206" w:rsidP="00C4558F">
      <w:pPr>
        <w:pStyle w:val="ac"/>
        <w:numPr>
          <w:ilvl w:val="0"/>
          <w:numId w:val="69"/>
        </w:numPr>
        <w:ind w:leftChars="0"/>
      </w:pPr>
      <w:r>
        <w:t>Sequence number field (16 bits): increment by one for each RTP packet sent, and may be used by the receiver to detect packet loss and to restore packet sequence.</w:t>
      </w:r>
    </w:p>
    <w:p w14:paraId="34603027" w14:textId="6DF33ECE" w:rsidR="003A3042" w:rsidRDefault="00F55206" w:rsidP="00C4558F">
      <w:pPr>
        <w:pStyle w:val="ac"/>
        <w:numPr>
          <w:ilvl w:val="0"/>
          <w:numId w:val="69"/>
        </w:numPr>
        <w:ind w:leftChars="0"/>
      </w:pPr>
      <w:r>
        <w:t xml:space="preserve">Timestamp field (32 bits): reflects the sampling instant of the first byte in the RTP data packet. The timestamp is derived from a sampling clock at the sender. </w:t>
      </w:r>
    </w:p>
    <w:p w14:paraId="2AD4B16B" w14:textId="25C6C82C" w:rsidR="003A3042" w:rsidRDefault="00FB2B22" w:rsidP="00C4558F">
      <w:pPr>
        <w:pStyle w:val="ac"/>
        <w:numPr>
          <w:ilvl w:val="0"/>
          <w:numId w:val="69"/>
        </w:numPr>
        <w:ind w:leftChars="0"/>
      </w:pPr>
      <w:r>
        <w:t xml:space="preserve">Synchronization source identifier (SSRC)(32 bits): identifie the source of the RTP stream. </w:t>
      </w:r>
      <w:commentRangeStart w:id="185"/>
      <w:r>
        <w:t>The SSRC is a number that the source assigns randomly when the new stream is started.</w:t>
      </w:r>
      <w:commentRangeEnd w:id="185"/>
      <w:r>
        <w:rPr>
          <w:rStyle w:val="af3"/>
        </w:rPr>
        <w:commentReference w:id="185"/>
      </w:r>
      <w:r>
        <w:t xml:space="preserve"> </w:t>
      </w:r>
    </w:p>
    <w:p w14:paraId="3CA7108A" w14:textId="77777777" w:rsidR="003A3042" w:rsidRDefault="003A3042"/>
    <w:p w14:paraId="70326096" w14:textId="6970349D" w:rsidR="003A3042" w:rsidRDefault="00FB2B22" w:rsidP="00C4558F">
      <w:pPr>
        <w:pStyle w:val="4"/>
      </w:pPr>
      <w:r>
        <w:rPr>
          <w:rFonts w:hint="eastAsia"/>
        </w:rPr>
        <w:t>SIP</w:t>
      </w:r>
    </w:p>
    <w:p w14:paraId="72B5AB9D" w14:textId="182C2A6D" w:rsidR="00FB2B22" w:rsidRDefault="00FB2B22" w:rsidP="00C4558F">
      <w:pPr>
        <w:ind w:firstLine="480"/>
      </w:pPr>
      <w:r>
        <w:t>The Session Initiation Protocol (SIP), defined in [RFC 3261; RFC 5411], is an</w:t>
      </w:r>
      <w:r>
        <w:rPr>
          <w:rFonts w:hint="eastAsia"/>
        </w:rPr>
        <w:t xml:space="preserve"> </w:t>
      </w:r>
      <w:r>
        <w:t>open and lightweight protocol that does the following:</w:t>
      </w:r>
    </w:p>
    <w:p w14:paraId="53C048A3" w14:textId="069CA1FE" w:rsidR="00FB2B22" w:rsidRDefault="00FB2B22" w:rsidP="00C4558F">
      <w:pPr>
        <w:pStyle w:val="ac"/>
        <w:numPr>
          <w:ilvl w:val="0"/>
          <w:numId w:val="71"/>
        </w:numPr>
        <w:ind w:leftChars="0"/>
      </w:pPr>
      <w:r>
        <w:rPr>
          <w:rFonts w:hint="eastAsia"/>
        </w:rPr>
        <w:t>E</w:t>
      </w:r>
      <w:r>
        <w:t>stablishing calls between a caller and a callee over</w:t>
      </w:r>
      <w:r>
        <w:rPr>
          <w:rFonts w:hint="eastAsia"/>
        </w:rPr>
        <w:t xml:space="preserve"> </w:t>
      </w:r>
      <w:r>
        <w:t>an IP network. It allows the caller to notify the callee that it wants to start a call.</w:t>
      </w:r>
      <w:r>
        <w:rPr>
          <w:rFonts w:hint="eastAsia"/>
        </w:rPr>
        <w:t xml:space="preserve"> </w:t>
      </w:r>
      <w:r>
        <w:t>It allows the participants to agree on media encodings or closing calls.</w:t>
      </w:r>
    </w:p>
    <w:p w14:paraId="0906DF23" w14:textId="38466C99" w:rsidR="00FB2B22" w:rsidRDefault="00FB2B22" w:rsidP="00C4558F">
      <w:pPr>
        <w:pStyle w:val="ac"/>
        <w:numPr>
          <w:ilvl w:val="0"/>
          <w:numId w:val="71"/>
        </w:numPr>
        <w:ind w:leftChars="0"/>
      </w:pPr>
      <w:r>
        <w:t>Determining the current IP address of the callee. Users do not have a single, fixed IP address because they may be assigned addresses dynamically or different IP address by multiple devices.</w:t>
      </w:r>
    </w:p>
    <w:p w14:paraId="3E8594DB" w14:textId="01049066" w:rsidR="00FB2B22" w:rsidRDefault="00FB2B22" w:rsidP="00C4558F">
      <w:pPr>
        <w:pStyle w:val="ac"/>
        <w:numPr>
          <w:ilvl w:val="0"/>
          <w:numId w:val="71"/>
        </w:numPr>
        <w:ind w:leftChars="0"/>
      </w:pPr>
      <w:r>
        <w:t>Call management. Adding new media streams, changing the encoding, inviting new participants, call transfer, and call holding.</w:t>
      </w:r>
    </w:p>
    <w:p w14:paraId="25AC61EA" w14:textId="31907FBE" w:rsidR="00FB2B22" w:rsidRPr="00FB2B22" w:rsidRDefault="00177A49" w:rsidP="00C4558F">
      <w:pPr>
        <w:jc w:val="center"/>
      </w:pPr>
      <w:r>
        <w:rPr>
          <w:noProof/>
        </w:rPr>
        <w:drawing>
          <wp:inline distT="0" distB="0" distL="0" distR="0" wp14:anchorId="64A59AEC" wp14:editId="1F44662C">
            <wp:extent cx="3368842" cy="3254157"/>
            <wp:effectExtent l="0" t="0" r="3175" b="3810"/>
            <wp:docPr id="121971" name="圖片 121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21652" cy="3305170"/>
                    </a:xfrm>
                    <a:prstGeom prst="rect">
                      <a:avLst/>
                    </a:prstGeom>
                  </pic:spPr>
                </pic:pic>
              </a:graphicData>
            </a:graphic>
          </wp:inline>
        </w:drawing>
      </w:r>
    </w:p>
    <w:p w14:paraId="0E29668E" w14:textId="77777777" w:rsidR="00177A49" w:rsidRDefault="00177A49" w:rsidP="00C4558F">
      <w:pPr>
        <w:ind w:firstLine="480"/>
      </w:pPr>
      <w:r>
        <w:lastRenderedPageBreak/>
        <w:t xml:space="preserve">Alice sends Bob an INVITE message, which resembles an HTTP request message. This INVITE message is sent over UDP (or TCP) to the well-known port 5060 for SIP. The INVITE message includes an identifier for Bob(bob@193.64.210.89), an indication of Alice’s current IP address, an indication that Alice desires to receive audio, which is to be encoded in format AVP 0 and encapsulated in RTP, and an indication that she wants to receive the RTP packets on port 38060. </w:t>
      </w:r>
    </w:p>
    <w:p w14:paraId="448E2DC2" w14:textId="27897979" w:rsidR="00177A49" w:rsidRDefault="00177A49" w:rsidP="00C4558F">
      <w:pPr>
        <w:ind w:firstLine="480"/>
      </w:pPr>
      <w:r>
        <w:t>After receiving Alice’s INVITE message, Bob sends an SIP response message at port 5060. Bob’s response includes a</w:t>
      </w:r>
      <w:r w:rsidR="0092507B">
        <w:t xml:space="preserve"> </w:t>
      </w:r>
      <w:r>
        <w:t>200 OK as well as an indication of his IP address, his desired encoding and packetization for reception, and his port number to which the audio packets should be sent.</w:t>
      </w:r>
    </w:p>
    <w:p w14:paraId="4A0DDDA4" w14:textId="1BC27937" w:rsidR="00FB2B22" w:rsidRDefault="00177A49" w:rsidP="00C4558F">
      <w:pPr>
        <w:ind w:firstLine="480"/>
      </w:pPr>
      <w:r>
        <w:t>After receiving Bob’s response, Alice sends Bob</w:t>
      </w:r>
      <w:r w:rsidR="0092507B">
        <w:t xml:space="preserve"> </w:t>
      </w:r>
      <w:r>
        <w:t xml:space="preserve">an SIP </w:t>
      </w:r>
      <w:r w:rsidR="0092507B">
        <w:t xml:space="preserve">ACK </w:t>
      </w:r>
      <w:r>
        <w:t>message. Bob and Alice can talk</w:t>
      </w:r>
      <w:r w:rsidR="0092507B">
        <w:t xml:space="preserve"> and send audio packets to each others. </w:t>
      </w:r>
    </w:p>
    <w:p w14:paraId="51527A68" w14:textId="77777777" w:rsidR="0092507B" w:rsidRDefault="0092507B" w:rsidP="0092507B">
      <w:r>
        <w:t>In the previous example, Bob’s SIP address is sip:bob@193.64.210.89. However,</w:t>
      </w:r>
    </w:p>
    <w:p w14:paraId="2C5421DF" w14:textId="0F816A67" w:rsidR="0092507B" w:rsidRDefault="0092507B" w:rsidP="00C4558F">
      <w:pPr>
        <w:ind w:firstLine="480"/>
        <w:jc w:val="center"/>
      </w:pPr>
      <w:r>
        <w:rPr>
          <w:noProof/>
        </w:rPr>
        <w:drawing>
          <wp:inline distT="0" distB="0" distL="0" distR="0" wp14:anchorId="72DBA4BE" wp14:editId="06F661CD">
            <wp:extent cx="2646948" cy="1575121"/>
            <wp:effectExtent l="0" t="0" r="1270" b="6350"/>
            <wp:docPr id="121972" name="圖片 121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77157" cy="1593098"/>
                    </a:xfrm>
                    <a:prstGeom prst="rect">
                      <a:avLst/>
                    </a:prstGeom>
                  </pic:spPr>
                </pic:pic>
              </a:graphicData>
            </a:graphic>
          </wp:inline>
        </w:drawing>
      </w:r>
    </w:p>
    <w:p w14:paraId="5AC872A6" w14:textId="04D8C25C" w:rsidR="0092507B" w:rsidRDefault="0092507B" w:rsidP="00C4558F">
      <w:pPr>
        <w:ind w:firstLine="480"/>
      </w:pPr>
      <w:r>
        <w:t xml:space="preserve">SIP addresses </w:t>
      </w:r>
      <w:r>
        <w:rPr>
          <w:rFonts w:hint="eastAsia"/>
        </w:rPr>
        <w:t>can be</w:t>
      </w:r>
      <w:r>
        <w:t xml:space="preserve"> resembled as e-mail addresses, phone number or simply unique name, even a Web pages.</w:t>
      </w:r>
      <w:r>
        <w:rPr>
          <w:rFonts w:hint="eastAsia"/>
        </w:rPr>
        <w:t xml:space="preserve"> </w:t>
      </w:r>
      <w:r>
        <w:t>Let us suppose that Alice knows only Bob’s e-mail</w:t>
      </w:r>
    </w:p>
    <w:p w14:paraId="56E3414A" w14:textId="77777777" w:rsidR="0092507B" w:rsidRDefault="0092507B" w:rsidP="0092507B">
      <w:r>
        <w:t>address, bob@domain.com, and that this same address is used for SIP-based calls.</w:t>
      </w:r>
    </w:p>
    <w:p w14:paraId="15B94D5D" w14:textId="266CD41D" w:rsidR="0092507B" w:rsidRDefault="0092507B" w:rsidP="00C4558F">
      <w:pPr>
        <w:ind w:firstLine="480"/>
      </w:pPr>
      <w:r>
        <w:t>To find this out, Alice creates an INVITE message that begins with INVITE bob@domain.com SIP/2.0 and sends this message to an SIP proxy. The proxy will respond with an SIP reply that might include the IP address, voicemail box, or a</w:t>
      </w:r>
    </w:p>
    <w:p w14:paraId="605BC73C" w14:textId="77777777" w:rsidR="00635F99" w:rsidRDefault="0092507B" w:rsidP="0092507B">
      <w:r>
        <w:t xml:space="preserve">URL of a Web page. </w:t>
      </w:r>
    </w:p>
    <w:p w14:paraId="4995DC8D" w14:textId="1A8E0B6B" w:rsidR="00FB2B22" w:rsidRDefault="00635F99" w:rsidP="00C4558F">
      <w:pPr>
        <w:ind w:firstLine="480"/>
      </w:pPr>
      <w:r>
        <w:t>T</w:t>
      </w:r>
      <w:r w:rsidR="0092507B">
        <w:t>he result</w:t>
      </w:r>
      <w:r>
        <w:t xml:space="preserve"> </w:t>
      </w:r>
      <w:r w:rsidR="0092507B">
        <w:t>returned by the proxy might depend on the caller</w:t>
      </w:r>
      <w:r w:rsidR="00F403D2">
        <w:t xml:space="preserve">. </w:t>
      </w:r>
      <w:r w:rsidR="0092507B">
        <w:t>Every SIP user has an associated</w:t>
      </w:r>
      <w:r w:rsidR="00F403D2">
        <w:t xml:space="preserve"> </w:t>
      </w:r>
      <w:r w:rsidR="00F403D2" w:rsidRPr="00C4558F">
        <w:rPr>
          <w:b/>
        </w:rPr>
        <w:t xml:space="preserve">SIP </w:t>
      </w:r>
      <w:r w:rsidR="0092507B" w:rsidRPr="00C4558F">
        <w:rPr>
          <w:b/>
        </w:rPr>
        <w:t>registrar</w:t>
      </w:r>
      <w:r w:rsidR="0092507B">
        <w:t>. Whenever a user launches an SIP application on a device, the application</w:t>
      </w:r>
      <w:r w:rsidR="00F403D2">
        <w:t xml:space="preserve"> </w:t>
      </w:r>
      <w:r w:rsidR="0092507B">
        <w:t>sends an SIP register message</w:t>
      </w:r>
      <w:r w:rsidR="00F403D2">
        <w:t xml:space="preserve"> with current IP address</w:t>
      </w:r>
      <w:r w:rsidR="0092507B">
        <w:t xml:space="preserve"> to the registrar. </w:t>
      </w:r>
    </w:p>
    <w:p w14:paraId="39313DE9" w14:textId="0F1331B1" w:rsidR="0092507B" w:rsidRDefault="00F403D2">
      <w:r>
        <w:t>It is just like a DNS authoritative name server: The DNS server translates fixed host names to fixed IP addresses; the SIP registrar translates fixed human identifiers to dynamic IP addresses! Often SIP registrars and SIP proxies are run on the same host.</w:t>
      </w:r>
    </w:p>
    <w:p w14:paraId="3120E46B" w14:textId="5678D4EE" w:rsidR="0092507B" w:rsidRDefault="00960E9D" w:rsidP="00C4558F">
      <w:pPr>
        <w:jc w:val="center"/>
      </w:pPr>
      <w:r>
        <w:rPr>
          <w:noProof/>
        </w:rPr>
        <w:lastRenderedPageBreak/>
        <w:drawing>
          <wp:inline distT="0" distB="0" distL="0" distR="0" wp14:anchorId="748D8214" wp14:editId="73C42E60">
            <wp:extent cx="3086100" cy="3409950"/>
            <wp:effectExtent l="0" t="0" r="0" b="0"/>
            <wp:docPr id="121973" name="圖片 12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86100" cy="3409950"/>
                    </a:xfrm>
                    <a:prstGeom prst="rect">
                      <a:avLst/>
                    </a:prstGeom>
                  </pic:spPr>
                </pic:pic>
              </a:graphicData>
            </a:graphic>
          </wp:inline>
        </w:drawing>
      </w:r>
    </w:p>
    <w:p w14:paraId="395EE1A2" w14:textId="77777777" w:rsidR="00960E9D" w:rsidRDefault="00960E9D" w:rsidP="00C4558F">
      <w:pPr>
        <w:ind w:firstLine="480"/>
      </w:pPr>
      <w:r>
        <w:t xml:space="preserve">As an example, person A on 217.123.56.89 wants to initiate a Voice-over-IP (VoIP) session with person B on 197.87.54.21. </w:t>
      </w:r>
    </w:p>
    <w:p w14:paraId="1499F3ED" w14:textId="77777777" w:rsidR="00960E9D" w:rsidRDefault="00960E9D" w:rsidP="00C4558F">
      <w:pPr>
        <w:pStyle w:val="ac"/>
        <w:numPr>
          <w:ilvl w:val="0"/>
          <w:numId w:val="72"/>
        </w:numPr>
        <w:ind w:leftChars="0"/>
      </w:pPr>
      <w:r>
        <w:t>A sends an INVITE message to the umass SIP proxy.</w:t>
      </w:r>
    </w:p>
    <w:p w14:paraId="79B6DAE0" w14:textId="77777777" w:rsidR="00960E9D" w:rsidRDefault="00960E9D" w:rsidP="00C4558F">
      <w:pPr>
        <w:pStyle w:val="ac"/>
        <w:numPr>
          <w:ilvl w:val="0"/>
          <w:numId w:val="72"/>
        </w:numPr>
        <w:ind w:leftChars="0"/>
      </w:pPr>
      <w:r>
        <w:t>The proxy does a DNS lookup on the SIP registrar upenn.edu and then forwards the message to the registrar server.</w:t>
      </w:r>
    </w:p>
    <w:p w14:paraId="3660A44C" w14:textId="2359AA39" w:rsidR="00960E9D" w:rsidRDefault="00960E9D" w:rsidP="00C4558F">
      <w:pPr>
        <w:pStyle w:val="ac"/>
        <w:numPr>
          <w:ilvl w:val="0"/>
          <w:numId w:val="72"/>
        </w:numPr>
        <w:ind w:leftChars="0"/>
      </w:pPr>
      <w:r>
        <w:t>The upenn registrar sends a redirect response, indicating eurecom.fr</w:t>
      </w:r>
      <w:r w:rsidRPr="00960E9D">
        <w:t xml:space="preserve"> </w:t>
      </w:r>
      <w:r>
        <w:t>SIP registar.</w:t>
      </w:r>
    </w:p>
    <w:p w14:paraId="5B2D92A0" w14:textId="77777777" w:rsidR="00960E9D" w:rsidRDefault="00960E9D" w:rsidP="00C4558F">
      <w:pPr>
        <w:pStyle w:val="ac"/>
        <w:numPr>
          <w:ilvl w:val="0"/>
          <w:numId w:val="72"/>
        </w:numPr>
        <w:ind w:leftChars="0"/>
      </w:pPr>
      <w:r>
        <w:t>The umass proxy sends an INVITE message to the eurecom SIP registrar.</w:t>
      </w:r>
    </w:p>
    <w:p w14:paraId="1CE8626B" w14:textId="77777777" w:rsidR="00960E9D" w:rsidRDefault="00960E9D" w:rsidP="00C4558F">
      <w:pPr>
        <w:pStyle w:val="ac"/>
        <w:numPr>
          <w:ilvl w:val="0"/>
          <w:numId w:val="72"/>
        </w:numPr>
        <w:ind w:leftChars="0"/>
      </w:pPr>
      <w:r>
        <w:t>The eurecom forwards the INVITE message to the host 197.87.54.21.</w:t>
      </w:r>
    </w:p>
    <w:p w14:paraId="5C7B6F46" w14:textId="6E6B8B5E" w:rsidR="00960E9D" w:rsidRDefault="00960E9D" w:rsidP="00C4558F">
      <w:pPr>
        <w:pStyle w:val="ac"/>
        <w:numPr>
          <w:ilvl w:val="0"/>
          <w:numId w:val="72"/>
        </w:numPr>
        <w:ind w:leftChars="0"/>
      </w:pPr>
      <w:r>
        <w:rPr>
          <w:rFonts w:hint="eastAsia"/>
        </w:rPr>
        <w:t>An SIP response is sent back th</w:t>
      </w:r>
      <w:r>
        <w:t>rough registrars/proxies to the SIP client on 217.123.56.89.</w:t>
      </w:r>
    </w:p>
    <w:p w14:paraId="55E7AF5E" w14:textId="252F6098" w:rsidR="0092507B" w:rsidRDefault="00960E9D" w:rsidP="00C4558F">
      <w:pPr>
        <w:pStyle w:val="ac"/>
        <w:numPr>
          <w:ilvl w:val="0"/>
          <w:numId w:val="73"/>
        </w:numPr>
        <w:ind w:leftChars="0"/>
      </w:pPr>
      <w:r>
        <w:t>Media is sent.</w:t>
      </w:r>
    </w:p>
    <w:p w14:paraId="01333971" w14:textId="77777777" w:rsidR="00960E9D" w:rsidRDefault="00960E9D"/>
    <w:p w14:paraId="25997812" w14:textId="77777777" w:rsidR="00960E9D" w:rsidRDefault="00960E9D"/>
    <w:p w14:paraId="4834157B" w14:textId="77777777" w:rsidR="00960E9D" w:rsidRDefault="00960E9D"/>
    <w:p w14:paraId="343F8277" w14:textId="77777777" w:rsidR="0092507B" w:rsidRPr="0092507B" w:rsidRDefault="0092507B"/>
    <w:p w14:paraId="14175FA7" w14:textId="05EF5B23" w:rsidR="00687E36" w:rsidRDefault="00687E36" w:rsidP="00593DBE">
      <w:r>
        <w:br w:type="page"/>
      </w:r>
    </w:p>
    <w:p w14:paraId="4A87F4D4" w14:textId="77777777" w:rsidR="00687E36" w:rsidRDefault="00687E36" w:rsidP="00593DBE"/>
    <w:p w14:paraId="1A23C1C6" w14:textId="0AF42408" w:rsidR="000B64E8" w:rsidRDefault="000B64E8" w:rsidP="00C4558F">
      <w:pPr>
        <w:pStyle w:val="2"/>
      </w:pPr>
      <w:bookmarkStart w:id="186" w:name="_Toc50621763"/>
      <w:r>
        <w:rPr>
          <w:rFonts w:hint="eastAsia"/>
        </w:rPr>
        <w:t xml:space="preserve">Security in </w:t>
      </w:r>
      <w:r>
        <w:t>Computer Networks</w:t>
      </w:r>
      <w:bookmarkEnd w:id="186"/>
    </w:p>
    <w:p w14:paraId="31664E35" w14:textId="24FA05B6" w:rsidR="000B64E8" w:rsidRDefault="009959E6" w:rsidP="00C4558F">
      <w:pPr>
        <w:pStyle w:val="3"/>
      </w:pPr>
      <w:r>
        <w:rPr>
          <w:rFonts w:hint="eastAsia"/>
        </w:rPr>
        <w:t xml:space="preserve">What is </w:t>
      </w:r>
      <w:r>
        <w:t>Network Security?</w:t>
      </w:r>
    </w:p>
    <w:p w14:paraId="52D7FFED" w14:textId="0BB3A927" w:rsidR="009959E6" w:rsidRDefault="009959E6" w:rsidP="00C4558F">
      <w:pPr>
        <w:ind w:firstLine="480"/>
      </w:pPr>
      <w:r>
        <w:t>We can identify the following desirable properties of secure communication:</w:t>
      </w:r>
    </w:p>
    <w:p w14:paraId="117228C1" w14:textId="60ED9865" w:rsidR="009959E6" w:rsidRDefault="009959E6" w:rsidP="00C4558F">
      <w:pPr>
        <w:jc w:val="center"/>
      </w:pPr>
      <w:r>
        <w:rPr>
          <w:noProof/>
        </w:rPr>
        <w:drawing>
          <wp:inline distT="0" distB="0" distL="0" distR="0" wp14:anchorId="15FC3E0D" wp14:editId="08E526A8">
            <wp:extent cx="4295775" cy="1809750"/>
            <wp:effectExtent l="0" t="0" r="9525" b="0"/>
            <wp:docPr id="121975" name="圖片 12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295775" cy="1809750"/>
                    </a:xfrm>
                    <a:prstGeom prst="rect">
                      <a:avLst/>
                    </a:prstGeom>
                  </pic:spPr>
                </pic:pic>
              </a:graphicData>
            </a:graphic>
          </wp:inline>
        </w:drawing>
      </w:r>
    </w:p>
    <w:p w14:paraId="5719969B" w14:textId="1C276C43" w:rsidR="009959E6" w:rsidRDefault="009959E6" w:rsidP="00C4558F">
      <w:pPr>
        <w:pStyle w:val="ac"/>
        <w:numPr>
          <w:ilvl w:val="0"/>
          <w:numId w:val="74"/>
        </w:numPr>
        <w:ind w:leftChars="0"/>
      </w:pPr>
      <w:r w:rsidRPr="00212DF2">
        <w:rPr>
          <w:b/>
          <w:rPrChange w:id="187" w:author="yintao_ling" w:date="2020-10-26T17:05:00Z">
            <w:rPr/>
          </w:rPrChange>
        </w:rPr>
        <w:t>Confidentiality</w:t>
      </w:r>
      <w:r>
        <w:t>: Only the sender and receiver can understand the message. This requires the method for encryption.</w:t>
      </w:r>
    </w:p>
    <w:p w14:paraId="34E0E106" w14:textId="77777777" w:rsidR="009959E6" w:rsidRDefault="009959E6" w:rsidP="00C4558F">
      <w:pPr>
        <w:pStyle w:val="ac"/>
        <w:numPr>
          <w:ilvl w:val="0"/>
          <w:numId w:val="74"/>
        </w:numPr>
        <w:ind w:leftChars="0"/>
      </w:pPr>
      <w:r w:rsidRPr="00212DF2">
        <w:rPr>
          <w:b/>
          <w:rPrChange w:id="188" w:author="yintao_ling" w:date="2020-10-26T17:05:00Z">
            <w:rPr/>
          </w:rPrChange>
        </w:rPr>
        <w:t>Message integrity</w:t>
      </w:r>
      <w:r>
        <w:t xml:space="preserve">: Ensure the content of communication is not </w:t>
      </w:r>
      <w:bookmarkStart w:id="189" w:name="_Toc50621764"/>
      <w:r>
        <w:t>changed.</w:t>
      </w:r>
    </w:p>
    <w:bookmarkEnd w:id="189"/>
    <w:p w14:paraId="2A33B233" w14:textId="4F851146" w:rsidR="009959E6" w:rsidRDefault="009959E6" w:rsidP="00C4558F">
      <w:pPr>
        <w:pStyle w:val="ac"/>
        <w:numPr>
          <w:ilvl w:val="0"/>
          <w:numId w:val="74"/>
        </w:numPr>
        <w:ind w:leftChars="0"/>
      </w:pPr>
      <w:r w:rsidRPr="00212DF2">
        <w:rPr>
          <w:b/>
          <w:rPrChange w:id="190" w:author="yintao_ling" w:date="2020-10-26T17:05:00Z">
            <w:rPr/>
          </w:rPrChange>
        </w:rPr>
        <w:t>End-point authentication</w:t>
      </w:r>
      <w:r>
        <w:t xml:space="preserve">: Confirm the identity of the other party involved in the communication. </w:t>
      </w:r>
    </w:p>
    <w:p w14:paraId="37405A7B" w14:textId="77777777" w:rsidR="009959E6" w:rsidRDefault="009959E6" w:rsidP="00C4558F">
      <w:pPr>
        <w:pStyle w:val="ac"/>
        <w:numPr>
          <w:ilvl w:val="0"/>
          <w:numId w:val="74"/>
        </w:numPr>
        <w:ind w:leftChars="0"/>
      </w:pPr>
      <w:r>
        <w:t>Operational security: Attackers can deposit worms, map the internal network configurations and launch DoS attacks in the public network.</w:t>
      </w:r>
    </w:p>
    <w:p w14:paraId="501AA945" w14:textId="77777777" w:rsidR="009959E6" w:rsidRDefault="009959E6"/>
    <w:p w14:paraId="4BD23F9F" w14:textId="66A37BA9" w:rsidR="009959E6" w:rsidRDefault="009959E6" w:rsidP="00C4558F">
      <w:pPr>
        <w:pStyle w:val="3"/>
      </w:pPr>
      <w:r>
        <w:rPr>
          <w:rFonts w:hint="eastAsia"/>
        </w:rPr>
        <w:lastRenderedPageBreak/>
        <w:t xml:space="preserve">Principles </w:t>
      </w:r>
      <w:r>
        <w:t>of Cryptography</w:t>
      </w:r>
    </w:p>
    <w:p w14:paraId="4D9EF82C" w14:textId="4BC411F0" w:rsidR="009959E6" w:rsidRPr="009959E6" w:rsidRDefault="006A6ECE" w:rsidP="00C4558F">
      <w:pPr>
        <w:jc w:val="center"/>
      </w:pPr>
      <w:r>
        <w:rPr>
          <w:noProof/>
        </w:rPr>
        <w:drawing>
          <wp:inline distT="0" distB="0" distL="0" distR="0" wp14:anchorId="3BF113C2" wp14:editId="2A8FD5B7">
            <wp:extent cx="4381500" cy="2228850"/>
            <wp:effectExtent l="0" t="0" r="0" b="0"/>
            <wp:docPr id="121976" name="圖片 12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81500" cy="2228850"/>
                    </a:xfrm>
                    <a:prstGeom prst="rect">
                      <a:avLst/>
                    </a:prstGeom>
                  </pic:spPr>
                </pic:pic>
              </a:graphicData>
            </a:graphic>
          </wp:inline>
        </w:drawing>
      </w:r>
    </w:p>
    <w:p w14:paraId="14CEDF11" w14:textId="4A644ED5" w:rsidR="006A6ECE" w:rsidRDefault="006A6ECE" w:rsidP="00C4558F">
      <w:pPr>
        <w:ind w:firstLine="480"/>
      </w:pPr>
      <w:r>
        <w:t xml:space="preserve">Let’s take a look at </w:t>
      </w:r>
      <w:r w:rsidR="00BF6B6F">
        <w:t>c</w:t>
      </w:r>
      <w:r>
        <w:t>rytography. Alice’s message in its original form is known as plaintext, or cleartext. Alice encrypts her plaintext message using an encryption algorithm so that the encrypted message, known as ciphertext, looks unintelligible</w:t>
      </w:r>
    </w:p>
    <w:p w14:paraId="5BDF95C5" w14:textId="52A865E9" w:rsidR="009959E6" w:rsidRDefault="006A6ECE">
      <w:r>
        <w:t>to any intruder. However, encryption algorithm is known publicly, even for intruder!</w:t>
      </w:r>
    </w:p>
    <w:p w14:paraId="44217593" w14:textId="7C1DA04F" w:rsidR="006A6ECE" w:rsidRDefault="006A6ECE">
      <w:r>
        <w:tab/>
        <w:t>Key is the secret information that’s prevent intruder. Normally there is one for encrypting messages and one for decrypting messages.</w:t>
      </w:r>
    </w:p>
    <w:p w14:paraId="40CF758C" w14:textId="71DD625C" w:rsidR="006A6ECE" w:rsidRDefault="006A6ECE">
      <w:r>
        <w:tab/>
      </w:r>
    </w:p>
    <w:p w14:paraId="2B818CB2" w14:textId="38DEB7E1" w:rsidR="009959E6" w:rsidRDefault="006A6ECE" w:rsidP="00C4558F">
      <w:pPr>
        <w:pStyle w:val="4"/>
      </w:pPr>
      <w:r>
        <w:t>Symmetric Key Cryptography</w:t>
      </w:r>
    </w:p>
    <w:p w14:paraId="1E64769D" w14:textId="7E3216AF" w:rsidR="00460CF4" w:rsidRDefault="00460CF4" w:rsidP="00C4558F">
      <w:pPr>
        <w:ind w:firstLine="480"/>
      </w:pPr>
      <w:r>
        <w:t xml:space="preserve">In symmetric key systems, </w:t>
      </w:r>
      <w:r w:rsidR="008B3CC1">
        <w:t>both</w:t>
      </w:r>
      <w:r>
        <w:t xml:space="preserve"> keys</w:t>
      </w:r>
      <w:r w:rsidR="008B3CC1">
        <w:t xml:space="preserve"> from sender and receiver</w:t>
      </w:r>
      <w:r>
        <w:t xml:space="preserve"> are identical and are secret.</w:t>
      </w:r>
    </w:p>
    <w:p w14:paraId="31344966" w14:textId="0F273357" w:rsidR="006A6ECE" w:rsidRDefault="006A6ECE" w:rsidP="00C4558F">
      <w:pPr>
        <w:ind w:firstLine="480"/>
      </w:pPr>
      <w:r>
        <w:rPr>
          <w:rFonts w:hint="eastAsia"/>
        </w:rPr>
        <w:t>Cae</w:t>
      </w:r>
      <w:r>
        <w:t xml:space="preserve">sar cipher is the old and simple encryption. </w:t>
      </w:r>
      <w:r w:rsidR="00460CF4">
        <w:t>T</w:t>
      </w:r>
      <w:r>
        <w:t>aking each letter in the</w:t>
      </w:r>
      <w:r>
        <w:rPr>
          <w:rFonts w:hint="eastAsia"/>
        </w:rPr>
        <w:t xml:space="preserve"> </w:t>
      </w:r>
      <w:r>
        <w:t>plaintext message and substituting the letter that is k letters later</w:t>
      </w:r>
      <w:r w:rsidR="00460CF4">
        <w:t xml:space="preserve"> is what it does.</w:t>
      </w:r>
      <w:r>
        <w:t xml:space="preserve"> </w:t>
      </w:r>
      <w:r w:rsidR="00460CF4">
        <w:t>However, only 25 possible key values means it is easily to decrypt.</w:t>
      </w:r>
    </w:p>
    <w:p w14:paraId="6324F2C1" w14:textId="5917D4C8" w:rsidR="008B3CC1" w:rsidRDefault="008B3CC1" w:rsidP="00C4558F">
      <w:pPr>
        <w:ind w:firstLine="480"/>
      </w:pPr>
      <w:r>
        <w:rPr>
          <w:noProof/>
        </w:rPr>
        <w:drawing>
          <wp:inline distT="0" distB="0" distL="0" distR="0" wp14:anchorId="024ADD65" wp14:editId="0D1C0BEA">
            <wp:extent cx="4438650" cy="619125"/>
            <wp:effectExtent l="0" t="0" r="0" b="9525"/>
            <wp:docPr id="121977" name="圖片 12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38650" cy="619125"/>
                    </a:xfrm>
                    <a:prstGeom prst="rect">
                      <a:avLst/>
                    </a:prstGeom>
                  </pic:spPr>
                </pic:pic>
              </a:graphicData>
            </a:graphic>
          </wp:inline>
        </w:drawing>
      </w:r>
    </w:p>
    <w:p w14:paraId="6F5389D9" w14:textId="538CCE4B" w:rsidR="00460CF4" w:rsidRDefault="00460CF4" w:rsidP="00C4558F">
      <w:pPr>
        <w:ind w:firstLine="480"/>
      </w:pPr>
      <w:r>
        <w:t>M</w:t>
      </w:r>
      <w:r w:rsidRPr="00460CF4">
        <w:t>onoalphabetic cipher</w:t>
      </w:r>
      <w:r w:rsidR="008B3CC1">
        <w:t xml:space="preserve"> builds up the random pattern for substituting space. Every alphabetic can be substituted for any other letter independently. The combination is now become 10</w:t>
      </w:r>
      <w:r w:rsidR="008B3CC1" w:rsidRPr="00C4558F">
        <w:rPr>
          <w:vertAlign w:val="superscript"/>
        </w:rPr>
        <w:t>26</w:t>
      </w:r>
      <w:r w:rsidR="008B3CC1">
        <w:t xml:space="preserve">. However, by statistical analysis of the plaintext language, it is still </w:t>
      </w:r>
      <w:r w:rsidR="008B3CC1" w:rsidRPr="008B3CC1">
        <w:t>relatively easy to break this code</w:t>
      </w:r>
      <w:r w:rsidR="008B3CC1">
        <w:t>.</w:t>
      </w:r>
    </w:p>
    <w:p w14:paraId="422A6982" w14:textId="47B75C0B" w:rsidR="00243698" w:rsidRDefault="00243698" w:rsidP="00C4558F">
      <w:pPr>
        <w:ind w:firstLine="480"/>
      </w:pPr>
      <w:r>
        <w:rPr>
          <w:rFonts w:hint="eastAsia"/>
        </w:rPr>
        <w:t>P</w:t>
      </w:r>
      <w:r>
        <w:t>olyalphabetic encryption</w:t>
      </w:r>
      <w:r>
        <w:rPr>
          <w:rFonts w:hint="eastAsia"/>
        </w:rPr>
        <w:t xml:space="preserve"> is to </w:t>
      </w:r>
      <w:r w:rsidRPr="00243698">
        <w:t>use multiple monoalphabetic ciphers</w:t>
      </w:r>
      <w:r>
        <w:t xml:space="preserve"> based on different position in the plaintext messages. For example, C</w:t>
      </w:r>
      <w:r w:rsidRPr="00C4558F">
        <w:rPr>
          <w:vertAlign w:val="subscript"/>
        </w:rPr>
        <w:t>1</w:t>
      </w:r>
      <w:r>
        <w:t xml:space="preserve"> is used for odd position and C</w:t>
      </w:r>
      <w:r w:rsidRPr="00C4558F">
        <w:rPr>
          <w:vertAlign w:val="subscript"/>
        </w:rPr>
        <w:t>2</w:t>
      </w:r>
      <w:r>
        <w:t xml:space="preserve"> is used for even position.</w:t>
      </w:r>
    </w:p>
    <w:p w14:paraId="435E39C3" w14:textId="701E8A06" w:rsidR="00243698" w:rsidRDefault="00243698" w:rsidP="00C4558F">
      <w:pPr>
        <w:ind w:firstLine="480"/>
      </w:pPr>
      <w:r>
        <w:rPr>
          <w:noProof/>
        </w:rPr>
        <w:lastRenderedPageBreak/>
        <w:drawing>
          <wp:inline distT="0" distB="0" distL="0" distR="0" wp14:anchorId="0BA640FF" wp14:editId="041833A2">
            <wp:extent cx="4362450" cy="704850"/>
            <wp:effectExtent l="0" t="0" r="0" b="0"/>
            <wp:docPr id="121978" name="圖片 121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62450" cy="704850"/>
                    </a:xfrm>
                    <a:prstGeom prst="rect">
                      <a:avLst/>
                    </a:prstGeom>
                  </pic:spPr>
                </pic:pic>
              </a:graphicData>
            </a:graphic>
          </wp:inline>
        </w:drawing>
      </w:r>
    </w:p>
    <w:p w14:paraId="491563AE" w14:textId="221C05ED" w:rsidR="006A6ECE" w:rsidRDefault="008B3CC1">
      <w:r>
        <w:tab/>
        <w:t>We can distinguish three different scenarios, depending on what</w:t>
      </w:r>
      <w:r>
        <w:rPr>
          <w:rFonts w:hint="eastAsia"/>
        </w:rPr>
        <w:t xml:space="preserve"> </w:t>
      </w:r>
      <w:r>
        <w:t xml:space="preserve">information the intruder has: </w:t>
      </w:r>
      <w:r w:rsidRPr="008B3CC1">
        <w:t>Ciphertext-only attack</w:t>
      </w:r>
      <w:r>
        <w:t xml:space="preserve">, </w:t>
      </w:r>
      <w:commentRangeStart w:id="191"/>
      <w:r w:rsidRPr="008B3CC1">
        <w:t>Known-plaintext</w:t>
      </w:r>
      <w:commentRangeEnd w:id="191"/>
      <w:r>
        <w:rPr>
          <w:rStyle w:val="af3"/>
        </w:rPr>
        <w:commentReference w:id="191"/>
      </w:r>
      <w:r w:rsidRPr="008B3CC1">
        <w:t xml:space="preserve"> attack</w:t>
      </w:r>
      <w:r>
        <w:rPr>
          <w:rFonts w:hint="eastAsia"/>
        </w:rPr>
        <w:t xml:space="preserve"> </w:t>
      </w:r>
      <w:r>
        <w:t xml:space="preserve">and </w:t>
      </w:r>
      <w:commentRangeStart w:id="192"/>
      <w:r w:rsidRPr="008B3CC1">
        <w:t>Chosen-plaintext attack</w:t>
      </w:r>
      <w:commentRangeEnd w:id="192"/>
      <w:r>
        <w:rPr>
          <w:rStyle w:val="af3"/>
        </w:rPr>
        <w:commentReference w:id="192"/>
      </w:r>
      <w:r>
        <w:t>.</w:t>
      </w:r>
    </w:p>
    <w:p w14:paraId="0810A153" w14:textId="7B41E6F2" w:rsidR="006B0030" w:rsidRPr="008B3CC1" w:rsidRDefault="006B0030" w:rsidP="00C4558F">
      <w:pPr>
        <w:pStyle w:val="4"/>
      </w:pPr>
      <w:r>
        <w:t>Block Cipher</w:t>
      </w:r>
    </w:p>
    <w:p w14:paraId="549DEADE" w14:textId="629B41E7" w:rsidR="006A6ECE" w:rsidRDefault="00260E05">
      <w:r>
        <w:tab/>
        <w:t xml:space="preserve">Block ciphers and stream ciphers are the modern symmetric key encryption. </w:t>
      </w:r>
      <w:r w:rsidRPr="00C4558F">
        <w:rPr>
          <w:b/>
        </w:rPr>
        <w:t>Block ciphers</w:t>
      </w:r>
      <w:r>
        <w:t xml:space="preserve"> are used in </w:t>
      </w:r>
      <w:commentRangeStart w:id="193"/>
      <w:r>
        <w:t>PGP, SSL and IPsec</w:t>
      </w:r>
      <w:commentRangeEnd w:id="193"/>
      <w:r>
        <w:rPr>
          <w:rStyle w:val="af3"/>
        </w:rPr>
        <w:commentReference w:id="193"/>
      </w:r>
      <w:r>
        <w:t>.</w:t>
      </w:r>
      <w:r w:rsidRPr="00260E05">
        <w:t xml:space="preserve"> In a block cipher, </w:t>
      </w:r>
      <w:r>
        <w:t>the message is broken into k-bit blocks, and each block is encrypted independently by one-to-one mapping.</w:t>
      </w:r>
    </w:p>
    <w:p w14:paraId="007A151F" w14:textId="5F958103" w:rsidR="00260E05" w:rsidRDefault="00260E05">
      <w:r>
        <w:t xml:space="preserve">For example, the message </w:t>
      </w:r>
      <w:r w:rsidR="00987245">
        <w:t>in 3-bit block with</w:t>
      </w:r>
      <w:r>
        <w:t xml:space="preserve"> block number 23 is encrypted by following mapping.</w:t>
      </w:r>
    </w:p>
    <w:p w14:paraId="49482CA0" w14:textId="56FF9D90" w:rsidR="006A6ECE" w:rsidRPr="006A6ECE" w:rsidRDefault="00260E05" w:rsidP="00C4558F">
      <w:pPr>
        <w:jc w:val="center"/>
      </w:pPr>
      <w:r>
        <w:rPr>
          <w:noProof/>
        </w:rPr>
        <w:drawing>
          <wp:inline distT="0" distB="0" distL="0" distR="0" wp14:anchorId="274C9174" wp14:editId="3F74D772">
            <wp:extent cx="3105150" cy="1314450"/>
            <wp:effectExtent l="0" t="0" r="0" b="0"/>
            <wp:docPr id="121979" name="圖片 12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105150" cy="1314450"/>
                    </a:xfrm>
                    <a:prstGeom prst="rect">
                      <a:avLst/>
                    </a:prstGeom>
                  </pic:spPr>
                </pic:pic>
              </a:graphicData>
            </a:graphic>
          </wp:inline>
        </w:drawing>
      </w:r>
    </w:p>
    <w:p w14:paraId="23FF523F" w14:textId="13811335" w:rsidR="009959E6" w:rsidRDefault="00987245">
      <w:r>
        <w:t xml:space="preserve">There are </w:t>
      </w:r>
      <w:r w:rsidRPr="00987245">
        <w:t>2</w:t>
      </w:r>
      <w:r w:rsidRPr="00C4558F">
        <w:rPr>
          <w:vertAlign w:val="superscript"/>
        </w:rPr>
        <w:t>k</w:t>
      </w:r>
      <w:r w:rsidRPr="00987245">
        <w:t>!</w:t>
      </w:r>
      <w:r>
        <w:t xml:space="preserve"> kinds of </w:t>
      </w:r>
      <w:r w:rsidR="00260E05">
        <w:t>block mapping table in block cipher</w:t>
      </w:r>
      <w:r>
        <w:t>. Normally it will go through a typical function for encryption, for instance:</w:t>
      </w:r>
    </w:p>
    <w:p w14:paraId="0E5EAFBD" w14:textId="7BBF5A92" w:rsidR="00260E05" w:rsidRPr="00260E05" w:rsidRDefault="00987245" w:rsidP="00C4558F">
      <w:pPr>
        <w:ind w:firstLine="480"/>
      </w:pPr>
      <w:r>
        <w:rPr>
          <w:noProof/>
        </w:rPr>
        <w:drawing>
          <wp:inline distT="0" distB="0" distL="0" distR="0" wp14:anchorId="77028334" wp14:editId="36705EF2">
            <wp:extent cx="4457700" cy="2590800"/>
            <wp:effectExtent l="0" t="0" r="0" b="0"/>
            <wp:docPr id="121980" name="圖片 12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457700" cy="2590800"/>
                    </a:xfrm>
                    <a:prstGeom prst="rect">
                      <a:avLst/>
                    </a:prstGeom>
                  </pic:spPr>
                </pic:pic>
              </a:graphicData>
            </a:graphic>
          </wp:inline>
        </w:drawing>
      </w:r>
    </w:p>
    <w:p w14:paraId="301614BE" w14:textId="3AAEF7D1" w:rsidR="00987245" w:rsidRDefault="00987245">
      <w:pPr>
        <w:ind w:firstLine="480"/>
      </w:pPr>
      <w:r>
        <w:t xml:space="preserve">Today there are a number of popular block ciphers, including DES, 3DES, and AES. Each of these standards uses </w:t>
      </w:r>
      <w:r w:rsidRPr="00C4558F">
        <w:rPr>
          <w:b/>
        </w:rPr>
        <w:t>functions</w:t>
      </w:r>
      <w:r>
        <w:t>, rather than predetermined tables.</w:t>
      </w:r>
      <w:r>
        <w:rPr>
          <w:rFonts w:hint="eastAsia"/>
        </w:rPr>
        <w:t xml:space="preserve"> </w:t>
      </w:r>
      <w:r>
        <w:t>Each of these algorithms uses a string of bits for a key to</w:t>
      </w:r>
      <w:r w:rsidR="002A0D6F">
        <w:t xml:space="preserve"> determine</w:t>
      </w:r>
      <w:r>
        <w:t xml:space="preserve"> the specific “mini-</w:t>
      </w:r>
      <w:r>
        <w:lastRenderedPageBreak/>
        <w:t xml:space="preserve">table” mappings and permutations within the algorithm’s internals. </w:t>
      </w:r>
    </w:p>
    <w:p w14:paraId="61889D7B" w14:textId="58A2F089" w:rsidR="00260E05" w:rsidRDefault="00987245" w:rsidP="00C4558F">
      <w:pPr>
        <w:ind w:firstLine="480"/>
      </w:pPr>
      <w:r>
        <w:t>NIST estimates that a machine that could try all 256 keys in one second in 56-bit DES would take approximately 149 trillion years to crack a 128-bit AES key.</w:t>
      </w:r>
    </w:p>
    <w:p w14:paraId="108B2772" w14:textId="32909971" w:rsidR="00987245" w:rsidRDefault="006E587C">
      <w:r>
        <w:tab/>
        <w:t xml:space="preserve">However, if every same plaintext go through the same encryption algorithm, intruder can still find the encryption pair no matter how complicated algorithm is. For example, intruder may find out </w:t>
      </w:r>
      <w:r w:rsidR="00024113">
        <w:t>the change from “HTTP/1.1” as it shows a lot of times.</w:t>
      </w:r>
    </w:p>
    <w:p w14:paraId="1B6FF214" w14:textId="77777777" w:rsidR="00D93080" w:rsidRDefault="00024113">
      <w:r>
        <w:tab/>
      </w:r>
      <w:r w:rsidRPr="00C4558F">
        <w:rPr>
          <w:b/>
        </w:rPr>
        <w:t>Cipher-Block Chaining</w:t>
      </w:r>
      <w:r>
        <w:t xml:space="preserve"> can make identical plaintext produce </w:t>
      </w:r>
      <w:r w:rsidR="00777384">
        <w:t xml:space="preserve">different cipher blocks. Instead of </w:t>
      </w:r>
      <w:r w:rsidR="00347347">
        <w:t>i</w:t>
      </w:r>
      <w:r>
        <w:t xml:space="preserve">mporting random function for </w:t>
      </w:r>
      <w:r w:rsidR="00727204">
        <w:t xml:space="preserve">every </w:t>
      </w:r>
      <w:r>
        <w:t>block number</w:t>
      </w:r>
      <w:r w:rsidR="00777384">
        <w:t>, which increases the message bits,</w:t>
      </w:r>
      <w:r w:rsidR="00727204">
        <w:t xml:space="preserve"> we assign the Initialization Vector for first block to process XOR operation. In each block, the origin block bits will do XOR operation with the former result block bits, and translate with the encryption table. The only addition information to be sent is the IV.</w:t>
      </w:r>
    </w:p>
    <w:p w14:paraId="457506FF" w14:textId="073064A6" w:rsidR="00987245" w:rsidRDefault="00D93080" w:rsidP="00C4558F">
      <w:pPr>
        <w:jc w:val="center"/>
      </w:pPr>
      <w:r>
        <w:rPr>
          <w:noProof/>
        </w:rPr>
        <w:drawing>
          <wp:inline distT="0" distB="0" distL="0" distR="0" wp14:anchorId="47828344" wp14:editId="74F29999">
            <wp:extent cx="3105150" cy="1314450"/>
            <wp:effectExtent l="0" t="0" r="0" b="0"/>
            <wp:docPr id="176169" name="圖片 176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105150" cy="1314450"/>
                    </a:xfrm>
                    <a:prstGeom prst="rect">
                      <a:avLst/>
                    </a:prstGeom>
                  </pic:spPr>
                </pic:pic>
              </a:graphicData>
            </a:graphic>
          </wp:inline>
        </w:drawing>
      </w:r>
    </w:p>
    <w:p w14:paraId="53238A90" w14:textId="716BF1BD" w:rsidR="00D93080" w:rsidRDefault="00D93080">
      <w:r>
        <w:tab/>
        <w:t>Assume Alice has code “010 010 010”</w:t>
      </w:r>
      <w:r w:rsidR="00D044CE">
        <w:t xml:space="preserve"> and all blocks is using upper showing table.</w:t>
      </w:r>
      <w:r>
        <w:t xml:space="preserve"> Without CBC, intruder will found out 3 blocks are the same as result ”101 101 101”</w:t>
      </w:r>
      <w:r w:rsidR="00D044CE">
        <w:t>.</w:t>
      </w:r>
    </w:p>
    <w:p w14:paraId="7C6470A0" w14:textId="77777777" w:rsidR="00740C14" w:rsidRDefault="00740C14"/>
    <w:p w14:paraId="0FF749E7" w14:textId="3A7066B4" w:rsidR="00987245" w:rsidRDefault="00727204">
      <w:r>
        <w:rPr>
          <w:noProof/>
        </w:rPr>
        <w:drawing>
          <wp:inline distT="0" distB="0" distL="0" distR="0" wp14:anchorId="0520D85B" wp14:editId="07DD63BF">
            <wp:extent cx="5274945" cy="1809750"/>
            <wp:effectExtent l="0" t="0" r="1905" b="0"/>
            <wp:docPr id="121974" name="圖片 12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945" cy="1809750"/>
                    </a:xfrm>
                    <a:prstGeom prst="rect">
                      <a:avLst/>
                    </a:prstGeom>
                  </pic:spPr>
                </pic:pic>
              </a:graphicData>
            </a:graphic>
          </wp:inline>
        </w:drawing>
      </w:r>
    </w:p>
    <w:p w14:paraId="304895F6" w14:textId="40CB0D95" w:rsidR="00D93080" w:rsidRDefault="00D93080" w:rsidP="00C4558F">
      <w:pPr>
        <w:jc w:val="center"/>
      </w:pPr>
    </w:p>
    <w:p w14:paraId="4AC6C224" w14:textId="055A7B89" w:rsidR="003678CB" w:rsidRDefault="006B0030" w:rsidP="00C4558F">
      <w:pPr>
        <w:pStyle w:val="4"/>
      </w:pPr>
      <w:r>
        <w:rPr>
          <w:rFonts w:hint="eastAsia"/>
        </w:rPr>
        <w:t>Stream Cipher</w:t>
      </w:r>
    </w:p>
    <w:p w14:paraId="48FCAE43" w14:textId="7CA14D68" w:rsidR="00D93080" w:rsidRDefault="00D93080" w:rsidP="00C4558F">
      <w:pPr>
        <w:ind w:firstLine="480"/>
      </w:pPr>
      <w:r>
        <w:rPr>
          <w:rFonts w:hint="eastAsia"/>
        </w:rPr>
        <w:t>Stream Cipher can be found in some modern technique, such A5/1 for GSM</w:t>
      </w:r>
      <w:r>
        <w:t xml:space="preserve"> mobile phone system, RC4 for wireless LANs.</w:t>
      </w:r>
    </w:p>
    <w:p w14:paraId="43066D85" w14:textId="43BD590B" w:rsidR="006B0030" w:rsidRDefault="006B0030" w:rsidP="00C4558F">
      <w:pPr>
        <w:ind w:firstLine="480"/>
      </w:pPr>
      <w:r w:rsidRPr="006B0030">
        <w:t xml:space="preserve">A stream cipher is a symmetric key cipher where plaintext digits are combined </w:t>
      </w:r>
      <w:r w:rsidR="00390CEC">
        <w:lastRenderedPageBreak/>
        <w:t>with a keystream</w:t>
      </w:r>
      <w:r w:rsidRPr="006B0030">
        <w:t>. In a stream cipher, each plaintext digit is encrypted one at a time with the corresponding digit of the keystream, to give a digit of the ciphertext stream. Since encryption of each digit is dependent on the current state of the cipher, it is also known as state cipher. In practice, a digit is typically a bit and the combining operation is an exclusive-or (XOR).</w:t>
      </w:r>
    </w:p>
    <w:p w14:paraId="68A463A0" w14:textId="6D612A9E" w:rsidR="006B0030" w:rsidRDefault="00FA0242">
      <w:r w:rsidRPr="00FA0242">
        <w:rPr>
          <w:noProof/>
        </w:rPr>
        <w:drawing>
          <wp:inline distT="0" distB="0" distL="0" distR="0" wp14:anchorId="0D5CAA64" wp14:editId="200FD756">
            <wp:extent cx="5274945" cy="3414302"/>
            <wp:effectExtent l="0" t="0" r="1905" b="0"/>
            <wp:docPr id="176170" name="圖片 176170" descr="Stream ciph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eam cipher - Wikipedia"/>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945" cy="3414302"/>
                    </a:xfrm>
                    <a:prstGeom prst="rect">
                      <a:avLst/>
                    </a:prstGeom>
                    <a:noFill/>
                    <a:ln>
                      <a:noFill/>
                    </a:ln>
                  </pic:spPr>
                </pic:pic>
              </a:graphicData>
            </a:graphic>
          </wp:inline>
        </w:drawing>
      </w:r>
    </w:p>
    <w:p w14:paraId="1F7893CF" w14:textId="08224509" w:rsidR="00FA0242" w:rsidRDefault="00FA0242">
      <w:r>
        <w:tab/>
        <w:t>Assume a 64bit space, storing 3 shift registers with 19 bits, 22bit and 23bits</w:t>
      </w:r>
      <w:ins w:id="194" w:author="yintao_ling" w:date="2020-10-23T10:27:00Z">
        <w:r w:rsidR="005E65DD">
          <w:rPr>
            <w:rFonts w:hint="eastAsia"/>
          </w:rPr>
          <w:t>(</w:t>
        </w:r>
        <w:r w:rsidR="005E65DD">
          <w:t>A5/1</w:t>
        </w:r>
        <w:r w:rsidR="005E65DD">
          <w:rPr>
            <w:rFonts w:hint="eastAsia"/>
          </w:rPr>
          <w:t>)</w:t>
        </w:r>
      </w:ins>
      <w:r>
        <w:t>. In each step, there will be a major vote m, decided by orange bits XOR-ing from three registers. If X</w:t>
      </w:r>
      <w:r w:rsidRPr="00C4558F">
        <w:rPr>
          <w:vertAlign w:val="subscript"/>
        </w:rPr>
        <w:t>8</w:t>
      </w:r>
      <w:r>
        <w:rPr>
          <w:vertAlign w:val="subscript"/>
        </w:rPr>
        <w:t xml:space="preserve"> </w:t>
      </w:r>
      <w:r>
        <w:t>bit has the same bit as m, register X does the step. Three registers will be decided whether it need to do the step.</w:t>
      </w:r>
    </w:p>
    <w:p w14:paraId="59D32C7A" w14:textId="60D9BB77" w:rsidR="00FA0242" w:rsidRDefault="00FA0242">
      <w:r>
        <w:tab/>
        <w:t>Suppose X register needs to do the step. Each register has the fixed XOR function for “</w:t>
      </w:r>
      <w:r w:rsidR="00390CEC">
        <w:t>new</w:t>
      </w:r>
      <w:r>
        <w:t xml:space="preserve">” bit. For X register, </w:t>
      </w:r>
      <w:r w:rsidR="00390CEC">
        <w:t>new</w:t>
      </w:r>
      <w:r>
        <w:t xml:space="preserve"> bit will be</w:t>
      </w:r>
    </w:p>
    <w:p w14:paraId="43DC9A75" w14:textId="349BB068" w:rsidR="00FA0242" w:rsidRDefault="00FA0242" w:rsidP="00C4558F">
      <w:pPr>
        <w:ind w:firstLine="480"/>
      </w:pPr>
      <w:r>
        <w:t xml:space="preserve"> </w:t>
      </w:r>
      <m:oMath>
        <m:sSub>
          <m:sSubPr>
            <m:ctrlPr>
              <w:rPr>
                <w:rFonts w:ascii="Cambria Math" w:hAnsi="Cambria Math"/>
              </w:rPr>
            </m:ctrlPr>
          </m:sSubPr>
          <m:e>
            <m:r>
              <m:rPr>
                <m:sty m:val="p"/>
              </m:rP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13</m:t>
            </m:r>
          </m:sub>
        </m:sSub>
        <m:r>
          <m:rPr>
            <m:sty m:val="p"/>
          </m:rPr>
          <w:rPr>
            <w:rFonts w:ascii="Cambria Math" w:eastAsia="新細明體" w:hAnsi="Cambria Math" w:hint="eastAsia"/>
          </w:rPr>
          <m:t>⊕</m:t>
        </m:r>
        <m:sSub>
          <m:sSubPr>
            <m:ctrlPr>
              <w:rPr>
                <w:rFonts w:ascii="Cambria Math" w:eastAsia="新細明體" w:hAnsi="Cambria Math"/>
              </w:rPr>
            </m:ctrlPr>
          </m:sSubPr>
          <m:e>
            <m:r>
              <m:rPr>
                <m:sty m:val="p"/>
              </m:rPr>
              <w:rPr>
                <w:rFonts w:ascii="Cambria Math" w:eastAsia="新細明體" w:hAnsi="Cambria Math"/>
              </w:rPr>
              <m:t>X</m:t>
            </m:r>
          </m:e>
          <m:sub>
            <m:r>
              <w:rPr>
                <w:rFonts w:ascii="Cambria Math" w:eastAsia="新細明體" w:hAnsi="Cambria Math"/>
              </w:rPr>
              <m:t>16</m:t>
            </m:r>
          </m:sub>
        </m:sSub>
        <m:r>
          <m:rPr>
            <m:sty m:val="p"/>
          </m:rPr>
          <w:rPr>
            <w:rFonts w:ascii="Cambria Math" w:eastAsia="新細明體" w:hAnsi="Cambria Math" w:hint="eastAsia"/>
          </w:rPr>
          <m:t>⊕</m:t>
        </m:r>
        <m:sSub>
          <m:sSubPr>
            <m:ctrlPr>
              <w:rPr>
                <w:rFonts w:ascii="Cambria Math" w:eastAsia="新細明體" w:hAnsi="Cambria Math"/>
              </w:rPr>
            </m:ctrlPr>
          </m:sSubPr>
          <m:e>
            <m:r>
              <m:rPr>
                <m:sty m:val="p"/>
              </m:rPr>
              <w:rPr>
                <w:rFonts w:ascii="Cambria Math" w:eastAsia="新細明體" w:hAnsi="Cambria Math"/>
              </w:rPr>
              <m:t>X</m:t>
            </m:r>
          </m:e>
          <m:sub>
            <m:r>
              <w:rPr>
                <w:rFonts w:ascii="Cambria Math" w:eastAsia="新細明體" w:hAnsi="Cambria Math"/>
              </w:rPr>
              <m:t>17</m:t>
            </m:r>
          </m:sub>
        </m:sSub>
        <m:r>
          <m:rPr>
            <m:sty m:val="p"/>
          </m:rPr>
          <w:rPr>
            <w:rFonts w:ascii="Cambria Math" w:eastAsia="新細明體" w:hAnsi="Cambria Math" w:hint="eastAsia"/>
          </w:rPr>
          <m:t>⊕</m:t>
        </m:r>
        <m:sSub>
          <m:sSubPr>
            <m:ctrlPr>
              <w:rPr>
                <w:rFonts w:ascii="Cambria Math" w:eastAsia="新細明體" w:hAnsi="Cambria Math"/>
              </w:rPr>
            </m:ctrlPr>
          </m:sSubPr>
          <m:e>
            <m:r>
              <m:rPr>
                <m:sty m:val="p"/>
              </m:rPr>
              <w:rPr>
                <w:rFonts w:ascii="Cambria Math" w:eastAsia="新細明體" w:hAnsi="Cambria Math"/>
              </w:rPr>
              <m:t>X</m:t>
            </m:r>
          </m:e>
          <m:sub>
            <m:r>
              <w:rPr>
                <w:rFonts w:ascii="Cambria Math" w:eastAsia="新細明體" w:hAnsi="Cambria Math"/>
              </w:rPr>
              <m:t>18</m:t>
            </m:r>
          </m:sub>
        </m:sSub>
      </m:oMath>
    </w:p>
    <w:p w14:paraId="65A69CDC" w14:textId="3CC1ACEC" w:rsidR="00FA0242" w:rsidRDefault="00390CEC">
      <w:r>
        <w:t>X</w:t>
      </w:r>
      <w:r w:rsidRPr="00C4558F">
        <w:rPr>
          <w:vertAlign w:val="subscript"/>
        </w:rPr>
        <w:t>0</w:t>
      </w:r>
      <w:r>
        <w:rPr>
          <w:vertAlign w:val="subscript"/>
        </w:rPr>
        <w:t xml:space="preserve"> </w:t>
      </w:r>
      <w:r w:rsidRPr="00C4558F">
        <w:t>th</w:t>
      </w:r>
      <w:r>
        <w:t>en shifts all the other bits backward 1 bit becoming the new statement.</w:t>
      </w:r>
    </w:p>
    <w:p w14:paraId="4AA3DB5B" w14:textId="163E2111" w:rsidR="00390CEC" w:rsidRDefault="00390CEC" w:rsidP="00C4558F">
      <w:r>
        <w:t xml:space="preserve">Keystream bit will be </w:t>
      </w:r>
      <m:oMath>
        <m:sSub>
          <m:sSubPr>
            <m:ctrlPr>
              <w:rPr>
                <w:rFonts w:ascii="Cambria Math" w:hAnsi="Cambria Math"/>
              </w:rPr>
            </m:ctrlPr>
          </m:sSubPr>
          <m:e>
            <m:r>
              <m:rPr>
                <m:sty m:val="p"/>
              </m:rPr>
              <w:rPr>
                <w:rFonts w:ascii="Cambria Math" w:hAnsi="Cambria Math"/>
              </w:rPr>
              <m:t>K</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0</m:t>
            </m:r>
          </m:sub>
        </m:sSub>
        <m:r>
          <m:rPr>
            <m:sty m:val="p"/>
          </m:rPr>
          <w:rPr>
            <w:rFonts w:ascii="Cambria Math" w:eastAsia="新細明體" w:hAnsi="Cambria Math" w:hint="eastAsia"/>
          </w:rPr>
          <m:t>⊕</m:t>
        </m:r>
        <m:sSub>
          <m:sSubPr>
            <m:ctrlPr>
              <w:rPr>
                <w:rFonts w:ascii="Cambria Math" w:eastAsia="新細明體" w:hAnsi="Cambria Math"/>
              </w:rPr>
            </m:ctrlPr>
          </m:sSubPr>
          <m:e>
            <m:r>
              <m:rPr>
                <m:sty m:val="p"/>
              </m:rPr>
              <w:rPr>
                <w:rFonts w:ascii="Cambria Math" w:eastAsia="新細明體" w:hAnsi="Cambria Math"/>
              </w:rPr>
              <m:t>Y</m:t>
            </m:r>
          </m:e>
          <m:sub>
            <m:r>
              <w:rPr>
                <w:rFonts w:ascii="Cambria Math" w:eastAsia="新細明體" w:hAnsi="Cambria Math"/>
              </w:rPr>
              <m:t>0</m:t>
            </m:r>
          </m:sub>
        </m:sSub>
        <m:r>
          <m:rPr>
            <m:sty m:val="p"/>
          </m:rPr>
          <w:rPr>
            <w:rFonts w:ascii="Cambria Math" w:eastAsia="新細明體" w:hAnsi="Cambria Math" w:hint="eastAsia"/>
          </w:rPr>
          <m:t>⊕</m:t>
        </m:r>
        <m:sSub>
          <m:sSubPr>
            <m:ctrlPr>
              <w:rPr>
                <w:rFonts w:ascii="Cambria Math" w:eastAsia="新細明體" w:hAnsi="Cambria Math"/>
              </w:rPr>
            </m:ctrlPr>
          </m:sSubPr>
          <m:e>
            <m:r>
              <m:rPr>
                <m:sty m:val="p"/>
              </m:rPr>
              <w:rPr>
                <w:rFonts w:ascii="Cambria Math" w:eastAsia="新細明體" w:hAnsi="Cambria Math"/>
              </w:rPr>
              <m:t>Z</m:t>
            </m:r>
          </m:e>
          <m:sub>
            <m:r>
              <w:rPr>
                <w:rFonts w:ascii="Cambria Math" w:eastAsia="新細明體" w:hAnsi="Cambria Math"/>
              </w:rPr>
              <m:t>0</m:t>
            </m:r>
          </m:sub>
        </m:sSub>
      </m:oMath>
      <w:r>
        <w:t>, no matter they do the step.</w:t>
      </w:r>
    </w:p>
    <w:p w14:paraId="6D139DB1" w14:textId="7D44920C" w:rsidR="00390CEC" w:rsidRPr="00390CEC" w:rsidRDefault="00390CEC"/>
    <w:p w14:paraId="058EE8F0" w14:textId="77777777" w:rsidR="006B0030" w:rsidRDefault="006B0030"/>
    <w:p w14:paraId="568B03AC" w14:textId="77777777" w:rsidR="006B0030" w:rsidRDefault="006B0030"/>
    <w:p w14:paraId="2E18B813" w14:textId="77777777" w:rsidR="006B0030" w:rsidRDefault="006B0030"/>
    <w:p w14:paraId="1CDACA2F" w14:textId="3960CABB" w:rsidR="00987245" w:rsidRDefault="00727204" w:rsidP="00C4558F">
      <w:pPr>
        <w:pStyle w:val="4"/>
      </w:pPr>
      <w:r>
        <w:rPr>
          <w:rFonts w:hint="eastAsia"/>
        </w:rPr>
        <w:lastRenderedPageBreak/>
        <w:t>Public Key Encryption</w:t>
      </w:r>
    </w:p>
    <w:p w14:paraId="7D89A298" w14:textId="2C8D3E68" w:rsidR="00727204" w:rsidRDefault="00727204" w:rsidP="00C4558F">
      <w:pPr>
        <w:jc w:val="center"/>
      </w:pPr>
      <w:r>
        <w:rPr>
          <w:noProof/>
        </w:rPr>
        <w:drawing>
          <wp:inline distT="0" distB="0" distL="0" distR="0" wp14:anchorId="419FE4E9" wp14:editId="2E1DA346">
            <wp:extent cx="4457700" cy="2009775"/>
            <wp:effectExtent l="0" t="0" r="0" b="9525"/>
            <wp:docPr id="121981" name="圖片 12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57700" cy="2009775"/>
                    </a:xfrm>
                    <a:prstGeom prst="rect">
                      <a:avLst/>
                    </a:prstGeom>
                  </pic:spPr>
                </pic:pic>
              </a:graphicData>
            </a:graphic>
          </wp:inline>
        </w:drawing>
      </w:r>
    </w:p>
    <w:p w14:paraId="514E33E9" w14:textId="763B04D2" w:rsidR="00727204" w:rsidRDefault="00727204" w:rsidP="00727204">
      <w:r>
        <w:tab/>
        <w:t>Suppose Alice tries to communicate with Bob. Bob has two keys—a public key that is available to everyone in the world and a private key that is known only to Bob.</w:t>
      </w:r>
    </w:p>
    <w:p w14:paraId="402A5287" w14:textId="453334C1" w:rsidR="00727204" w:rsidRPr="00727204" w:rsidRDefault="00727204" w:rsidP="00727204">
      <w:r w:rsidRPr="00C4558F">
        <w:rPr>
          <w:b/>
        </w:rPr>
        <w:t>Alice encrypts her message, m, to Bob using Bob’s public key</w:t>
      </w:r>
      <w:r>
        <w:t xml:space="preserve"> and a</w:t>
      </w:r>
      <w:r w:rsidR="007B106B">
        <w:t xml:space="preserve"> </w:t>
      </w:r>
      <w:r>
        <w:t xml:space="preserve">known </w:t>
      </w:r>
      <w:r w:rsidR="007B106B">
        <w:t>e</w:t>
      </w:r>
      <w:r>
        <w:t>ncryption algorithm</w:t>
      </w:r>
      <w:r w:rsidR="007B106B">
        <w:t xml:space="preserve">. Then, </w:t>
      </w:r>
      <w:r w:rsidR="007B106B">
        <w:rPr>
          <w:rFonts w:hint="eastAsia"/>
        </w:rPr>
        <w:t>Bob is the only person can decrypt the message with his private key.</w:t>
      </w:r>
      <w:r w:rsidR="007B106B">
        <w:t xml:space="preserve"> </w:t>
      </w:r>
    </w:p>
    <w:p w14:paraId="587BBB69" w14:textId="5A994EA0" w:rsidR="007B106B" w:rsidRPr="007B106B" w:rsidRDefault="007B106B">
      <w:r>
        <w:tab/>
        <w:t>First, the intruder knows the public key and the algorithm for encryption. The key selection and decryption must be impossible to determine. Second, since Bob’s encryption key is public, anyone can send an encrypted message to Bob, claiming to be Alice. Sender’s identification can be declared with a digital signature.</w:t>
      </w:r>
    </w:p>
    <w:p w14:paraId="524D9E2F" w14:textId="02FF400C" w:rsidR="00727204" w:rsidRDefault="007B106B">
      <w:r>
        <w:tab/>
        <w:t>Being a well-known public key cryptography, the RSA algorithm</w:t>
      </w:r>
      <w:r w:rsidRPr="007B106B">
        <w:t xml:space="preserve"> use</w:t>
      </w:r>
      <w:r>
        <w:t>s</w:t>
      </w:r>
      <w:r w:rsidRPr="007B106B">
        <w:t xml:space="preserve"> of arithmetic operations using modulo-n arithmetic</w:t>
      </w:r>
      <w:r>
        <w:t xml:space="preserve">. The </w:t>
      </w:r>
      <w:r w:rsidR="0007787A">
        <w:t>following steps are performed.</w:t>
      </w:r>
    </w:p>
    <w:p w14:paraId="642538C1" w14:textId="53E5FFB3" w:rsidR="0007787A" w:rsidRDefault="0007787A" w:rsidP="00C4558F">
      <w:pPr>
        <w:pStyle w:val="ac"/>
        <w:numPr>
          <w:ilvl w:val="0"/>
          <w:numId w:val="75"/>
        </w:numPr>
        <w:ind w:leftChars="0"/>
      </w:pPr>
      <w:r>
        <w:rPr>
          <w:rFonts w:hint="eastAsia"/>
        </w:rPr>
        <w:t>Choose two large prime</w:t>
      </w:r>
      <w:r>
        <w:t xml:space="preserve"> </w:t>
      </w:r>
      <w:r w:rsidRPr="00C4558F">
        <w:rPr>
          <w:rFonts w:ascii="Math" w:hAnsi="Math"/>
          <w:i/>
        </w:rPr>
        <w:t>p</w:t>
      </w:r>
      <w:r>
        <w:t xml:space="preserve"> and </w:t>
      </w:r>
      <w:r w:rsidRPr="00C4558F">
        <w:rPr>
          <w:rFonts w:ascii="Math" w:hAnsi="Math"/>
          <w:i/>
        </w:rPr>
        <w:t>q</w:t>
      </w:r>
      <w:r>
        <w:rPr>
          <w:rFonts w:hint="eastAsia"/>
        </w:rPr>
        <w:t>.</w:t>
      </w:r>
      <w:r>
        <w:t xml:space="preserve"> </w:t>
      </w:r>
      <w:r>
        <w:rPr>
          <w:rFonts w:hint="eastAsia"/>
        </w:rPr>
        <w:t>(</w:t>
      </w:r>
      <w:r>
        <w:t>RSA lab recommends p*q&gt;1024-bits</w:t>
      </w:r>
      <w:r>
        <w:rPr>
          <w:rFonts w:hint="eastAsia"/>
        </w:rPr>
        <w:t>)</w:t>
      </w:r>
    </w:p>
    <w:p w14:paraId="398F57A9" w14:textId="3A6193AD" w:rsidR="0007787A" w:rsidRDefault="0007787A" w:rsidP="00C4558F">
      <w:pPr>
        <w:pStyle w:val="ac"/>
        <w:numPr>
          <w:ilvl w:val="0"/>
          <w:numId w:val="75"/>
        </w:numPr>
        <w:ind w:leftChars="0"/>
      </w:pPr>
      <w:r w:rsidRPr="0007787A">
        <w:t xml:space="preserve">Compute </w:t>
      </w:r>
      <w:r w:rsidRPr="00C4558F">
        <w:rPr>
          <w:rFonts w:ascii="Math" w:hAnsi="Math"/>
          <w:i/>
        </w:rPr>
        <w:t>n = pq</w:t>
      </w:r>
      <w:r w:rsidRPr="0007787A">
        <w:t xml:space="preserve"> and </w:t>
      </w:r>
      <w:r w:rsidRPr="00C4558F">
        <w:rPr>
          <w:rFonts w:ascii="Math" w:hAnsi="Math"/>
          <w:i/>
        </w:rPr>
        <w:t>z = (p – 1)(q – 1)</w:t>
      </w:r>
      <w:r w:rsidRPr="0007787A">
        <w:t>.</w:t>
      </w:r>
      <w:r>
        <w:t xml:space="preserve"> z is known as </w:t>
      </w:r>
      <w:commentRangeStart w:id="195"/>
      <w:r w:rsidRPr="0007787A">
        <w:t>Carmichael function</w:t>
      </w:r>
      <w:commentRangeEnd w:id="195"/>
      <w:r>
        <w:rPr>
          <w:rStyle w:val="af3"/>
        </w:rPr>
        <w:commentReference w:id="195"/>
      </w:r>
      <w:r>
        <w:t>.</w:t>
      </w:r>
    </w:p>
    <w:p w14:paraId="06BA5C86" w14:textId="3E1497DC" w:rsidR="00727204" w:rsidRDefault="0007787A" w:rsidP="00C4558F">
      <w:pPr>
        <w:pStyle w:val="ac"/>
        <w:numPr>
          <w:ilvl w:val="0"/>
          <w:numId w:val="75"/>
        </w:numPr>
        <w:ind w:leftChars="0"/>
      </w:pPr>
      <w:r>
        <w:t xml:space="preserve">Choose a number </w:t>
      </w:r>
      <w:r w:rsidRPr="00C4558F">
        <w:rPr>
          <w:i/>
        </w:rPr>
        <w:t>e</w:t>
      </w:r>
      <w:r>
        <w:t xml:space="preserve">, which </w:t>
      </w:r>
      <w:r w:rsidRPr="00C4558F">
        <w:rPr>
          <w:rFonts w:ascii="Math" w:hAnsi="Math"/>
          <w:i/>
        </w:rPr>
        <w:t>e&lt;n</w:t>
      </w:r>
      <w:r>
        <w:t xml:space="preserve"> and </w:t>
      </w:r>
      <w:r w:rsidRPr="00C4558F">
        <w:rPr>
          <w:rFonts w:ascii="Math" w:hAnsi="Math"/>
          <w:i/>
        </w:rPr>
        <w:t>(e,z)=1</w:t>
      </w:r>
      <w:r>
        <w:t>.</w:t>
      </w:r>
      <w:r w:rsidRPr="0007787A">
        <w:t xml:space="preserve"> </w:t>
      </w:r>
    </w:p>
    <w:p w14:paraId="367C464A" w14:textId="7B4F69B5" w:rsidR="00727204" w:rsidRDefault="0007787A" w:rsidP="00C4558F">
      <w:pPr>
        <w:pStyle w:val="ac"/>
        <w:numPr>
          <w:ilvl w:val="0"/>
          <w:numId w:val="75"/>
        </w:numPr>
        <w:ind w:leftChars="0"/>
      </w:pPr>
      <w:r>
        <w:t xml:space="preserve">Find a number </w:t>
      </w:r>
      <w:r w:rsidRPr="00C4558F">
        <w:rPr>
          <w:rFonts w:ascii="Math" w:hAnsi="Math"/>
          <w:i/>
        </w:rPr>
        <w:t>d</w:t>
      </w:r>
      <w:r>
        <w:t xml:space="preserve">, which </w:t>
      </w:r>
      <m:oMath>
        <m:r>
          <w:rPr>
            <w:rFonts w:ascii="Cambria Math" w:hAnsi="Cambria Math"/>
          </w:rPr>
          <m:t>ed mod z</m:t>
        </m:r>
        <m:r>
          <m:rPr>
            <m:sty m:val="p"/>
          </m:rPr>
          <w:rPr>
            <w:rFonts w:ascii="Cambria Math" w:hAnsi="Cambria Math"/>
          </w:rPr>
          <m:t>≡1</m:t>
        </m:r>
      </m:oMath>
      <w:r>
        <w:t>.</w:t>
      </w:r>
    </w:p>
    <w:p w14:paraId="47E034FB" w14:textId="6C662655" w:rsidR="0007787A" w:rsidRDefault="0007787A" w:rsidP="00C4558F">
      <w:pPr>
        <w:pStyle w:val="ac"/>
        <w:numPr>
          <w:ilvl w:val="0"/>
          <w:numId w:val="75"/>
        </w:numPr>
        <w:ind w:leftChars="0"/>
      </w:pPr>
      <w:r>
        <w:t>Public key is (n, e). Private key is (n, d).</w:t>
      </w:r>
    </w:p>
    <w:p w14:paraId="510E5DE3" w14:textId="39E9F1E2" w:rsidR="00260E05" w:rsidRDefault="0007787A" w:rsidP="00C4558F">
      <w:pPr>
        <w:jc w:val="center"/>
      </w:pPr>
      <w:r>
        <w:rPr>
          <w:noProof/>
        </w:rPr>
        <w:drawing>
          <wp:inline distT="0" distB="0" distL="0" distR="0" wp14:anchorId="378117F4" wp14:editId="6E80AC00">
            <wp:extent cx="4362450" cy="1609725"/>
            <wp:effectExtent l="0" t="0" r="0" b="9525"/>
            <wp:docPr id="121982" name="圖片 12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362450" cy="1609725"/>
                    </a:xfrm>
                    <a:prstGeom prst="rect">
                      <a:avLst/>
                    </a:prstGeom>
                  </pic:spPr>
                </pic:pic>
              </a:graphicData>
            </a:graphic>
          </wp:inline>
        </w:drawing>
      </w:r>
      <w:commentRangeStart w:id="196"/>
      <w:r w:rsidR="006D0869">
        <w:rPr>
          <w:rFonts w:hint="eastAsia"/>
        </w:rPr>
        <w:t>.</w:t>
      </w:r>
      <w:commentRangeEnd w:id="196"/>
      <w:r w:rsidR="006D0869">
        <w:rPr>
          <w:rStyle w:val="af3"/>
        </w:rPr>
        <w:commentReference w:id="196"/>
      </w:r>
    </w:p>
    <w:p w14:paraId="59537D53" w14:textId="1AC917D5" w:rsidR="0007787A" w:rsidRDefault="0007787A" w:rsidP="00C4558F">
      <w:pPr>
        <w:jc w:val="center"/>
      </w:pPr>
      <w:r>
        <w:rPr>
          <w:noProof/>
        </w:rPr>
        <w:lastRenderedPageBreak/>
        <w:drawing>
          <wp:inline distT="0" distB="0" distL="0" distR="0" wp14:anchorId="2FA400F9" wp14:editId="41C62BF2">
            <wp:extent cx="4371975" cy="1543050"/>
            <wp:effectExtent l="0" t="0" r="9525" b="0"/>
            <wp:docPr id="121983" name="圖片 121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71975" cy="1543050"/>
                    </a:xfrm>
                    <a:prstGeom prst="rect">
                      <a:avLst/>
                    </a:prstGeom>
                  </pic:spPr>
                </pic:pic>
              </a:graphicData>
            </a:graphic>
          </wp:inline>
        </w:drawing>
      </w:r>
    </w:p>
    <w:p w14:paraId="1B063645" w14:textId="3D2C0FBF" w:rsidR="001D2860" w:rsidRDefault="001D2860">
      <w:r>
        <w:tab/>
      </w:r>
      <w:r w:rsidR="00FE436F">
        <w:t xml:space="preserve">The security of RSA relies on the fact that there are no known algorithms for quickly factoring a number, in this case the public value n, into the primes p and q. </w:t>
      </w:r>
      <w:r>
        <w:rPr>
          <w:rFonts w:hint="eastAsia"/>
        </w:rPr>
        <w:t xml:space="preserve">Without </w:t>
      </w:r>
      <w:r>
        <w:t xml:space="preserve">RSA time-consuming process, DES is much more faster. As this result, symmetric key cryptography also take place in the RSA improvement. Besides encrypting large data through the RSA, they instead encrypt data with symmetric shared key and transfer the shared key through the RSA encryption. The symmetric key is called </w:t>
      </w:r>
      <w:r w:rsidRPr="00C4558F">
        <w:rPr>
          <w:b/>
        </w:rPr>
        <w:t>session key</w:t>
      </w:r>
      <w:r>
        <w:t>.</w:t>
      </w:r>
    </w:p>
    <w:p w14:paraId="0DBB5603" w14:textId="77777777" w:rsidR="00190968" w:rsidRDefault="00905F5C" w:rsidP="00190968">
      <w:r>
        <w:tab/>
      </w:r>
      <w:r w:rsidRPr="00905F5C">
        <w:t xml:space="preserve">Another popular public-key encryption algorithm is the </w:t>
      </w:r>
      <w:r w:rsidRPr="00F47895">
        <w:rPr>
          <w:b/>
          <w:rPrChange w:id="197" w:author="yintao_ling" w:date="2020-10-29T17:16:00Z">
            <w:rPr/>
          </w:rPrChange>
        </w:rPr>
        <w:t>Diffie-Hellman</w:t>
      </w:r>
      <w:r w:rsidRPr="00905F5C">
        <w:t xml:space="preserve"> algorithm</w:t>
      </w:r>
      <w:r>
        <w:t xml:space="preserve">. </w:t>
      </w:r>
      <w:r w:rsidR="00190968">
        <w:t xml:space="preserve">It uses the multiplicative group of integers modulo p, where p is prime, and g is a primitive root modulo p. These two values are chosen in this way to ensure that the resulting shared secret can take on any value from 1 to p–1. </w:t>
      </w:r>
    </w:p>
    <w:p w14:paraId="0AB01E7F" w14:textId="77777777" w:rsidR="00190968" w:rsidRDefault="00190968" w:rsidP="00C4558F">
      <w:pPr>
        <w:ind w:firstLine="480"/>
      </w:pPr>
      <w:r>
        <w:t>Here is an example of the protocol, with non-secret values in blue, and secret values in red.</w:t>
      </w:r>
    </w:p>
    <w:p w14:paraId="7F88C2C9" w14:textId="218EB6AB" w:rsidR="00190968" w:rsidRDefault="00190968" w:rsidP="00C4558F">
      <w:pPr>
        <w:ind w:firstLine="480"/>
      </w:pPr>
      <w:r>
        <w:t>Alice and Bob publicly agree to use a modulus</w:t>
      </w:r>
      <w:r w:rsidRPr="00C4558F">
        <w:rPr>
          <w:color w:val="2E74B5" w:themeColor="accent1" w:themeShade="BF"/>
        </w:rPr>
        <w:t xml:space="preserve"> p = 23</w:t>
      </w:r>
      <w:r>
        <w:t xml:space="preserve"> and base </w:t>
      </w:r>
      <w:r w:rsidRPr="00C4558F">
        <w:rPr>
          <w:color w:val="2E74B5" w:themeColor="accent1" w:themeShade="BF"/>
        </w:rPr>
        <w:t>g = 5</w:t>
      </w:r>
      <w:r>
        <w:t>.</w:t>
      </w:r>
    </w:p>
    <w:p w14:paraId="3CA5A80F" w14:textId="77777777" w:rsidR="00190968" w:rsidRDefault="00190968" w:rsidP="00C4558F">
      <w:pPr>
        <w:ind w:firstLine="480"/>
      </w:pPr>
      <w:r>
        <w:t xml:space="preserve">Alice chooses a secret integer </w:t>
      </w:r>
      <w:r w:rsidRPr="00C4558F">
        <w:rPr>
          <w:color w:val="FF0000"/>
        </w:rPr>
        <w:t>a = 4</w:t>
      </w:r>
      <w:r>
        <w:t xml:space="preserve">, then sends Bob </w:t>
      </w:r>
      <w:r w:rsidRPr="00C4558F">
        <w:rPr>
          <w:color w:val="2E74B5" w:themeColor="accent1" w:themeShade="BF"/>
        </w:rPr>
        <w:t>A = g</w:t>
      </w:r>
      <w:r w:rsidRPr="00C4558F">
        <w:rPr>
          <w:color w:val="FF0000"/>
          <w:vertAlign w:val="superscript"/>
        </w:rPr>
        <w:t>a</w:t>
      </w:r>
      <w:r w:rsidRPr="00C4558F">
        <w:rPr>
          <w:color w:val="2E74B5" w:themeColor="accent1" w:themeShade="BF"/>
        </w:rPr>
        <w:t xml:space="preserve"> mod p</w:t>
      </w:r>
    </w:p>
    <w:p w14:paraId="3A2D17D9" w14:textId="77777777" w:rsidR="00190968" w:rsidRPr="00C4558F" w:rsidRDefault="00190968" w:rsidP="00C4558F">
      <w:pPr>
        <w:jc w:val="center"/>
        <w:rPr>
          <w:color w:val="2E74B5" w:themeColor="accent1" w:themeShade="BF"/>
        </w:rPr>
      </w:pPr>
      <w:r w:rsidRPr="00C4558F">
        <w:rPr>
          <w:color w:val="2E74B5" w:themeColor="accent1" w:themeShade="BF"/>
        </w:rPr>
        <w:t>A = 5</w:t>
      </w:r>
      <w:r w:rsidRPr="00C4558F">
        <w:rPr>
          <w:color w:val="FF0000"/>
          <w:vertAlign w:val="superscript"/>
        </w:rPr>
        <w:t>4</w:t>
      </w:r>
      <w:r w:rsidRPr="00C4558F">
        <w:rPr>
          <w:color w:val="2E74B5" w:themeColor="accent1" w:themeShade="BF"/>
        </w:rPr>
        <w:t xml:space="preserve"> mod 23 = 4</w:t>
      </w:r>
    </w:p>
    <w:p w14:paraId="6EF8B5D9" w14:textId="77777777" w:rsidR="00190968" w:rsidRDefault="00190968" w:rsidP="00C4558F">
      <w:pPr>
        <w:ind w:firstLine="480"/>
      </w:pPr>
      <w:r>
        <w:t xml:space="preserve">Bob chooses a secret integer </w:t>
      </w:r>
      <w:r w:rsidRPr="00C4558F">
        <w:rPr>
          <w:color w:val="FF0000"/>
        </w:rPr>
        <w:t>b = 3</w:t>
      </w:r>
      <w:r>
        <w:t xml:space="preserve">, then sends Alice </w:t>
      </w:r>
      <w:r w:rsidRPr="00C4558F">
        <w:rPr>
          <w:color w:val="2E74B5" w:themeColor="accent1" w:themeShade="BF"/>
        </w:rPr>
        <w:t>B = g</w:t>
      </w:r>
      <w:r w:rsidRPr="00C4558F">
        <w:rPr>
          <w:color w:val="FF0000"/>
          <w:vertAlign w:val="superscript"/>
        </w:rPr>
        <w:t>b</w:t>
      </w:r>
      <w:r w:rsidRPr="00C4558F">
        <w:rPr>
          <w:color w:val="2E74B5" w:themeColor="accent1" w:themeShade="BF"/>
        </w:rPr>
        <w:t xml:space="preserve"> mod p</w:t>
      </w:r>
    </w:p>
    <w:p w14:paraId="566533C0" w14:textId="77777777" w:rsidR="00190968" w:rsidRPr="00C4558F" w:rsidRDefault="00190968" w:rsidP="00C4558F">
      <w:pPr>
        <w:jc w:val="center"/>
        <w:rPr>
          <w:color w:val="2E74B5" w:themeColor="accent1" w:themeShade="BF"/>
        </w:rPr>
      </w:pPr>
      <w:r w:rsidRPr="00C4558F">
        <w:rPr>
          <w:color w:val="2E74B5" w:themeColor="accent1" w:themeShade="BF"/>
        </w:rPr>
        <w:t>B = 5</w:t>
      </w:r>
      <w:r w:rsidRPr="00C4558F">
        <w:rPr>
          <w:color w:val="FF0000"/>
          <w:vertAlign w:val="superscript"/>
        </w:rPr>
        <w:t>3</w:t>
      </w:r>
      <w:r w:rsidRPr="00C4558F">
        <w:rPr>
          <w:color w:val="2E74B5" w:themeColor="accent1" w:themeShade="BF"/>
        </w:rPr>
        <w:t xml:space="preserve"> mod 23 = 10</w:t>
      </w:r>
    </w:p>
    <w:p w14:paraId="037F3893" w14:textId="77777777" w:rsidR="00190968" w:rsidRDefault="00190968" w:rsidP="00C4558F">
      <w:pPr>
        <w:ind w:firstLine="480"/>
      </w:pPr>
      <w:r>
        <w:t>Alice computes</w:t>
      </w:r>
      <w:r w:rsidRPr="00C4558F">
        <w:rPr>
          <w:color w:val="FF0000"/>
        </w:rPr>
        <w:t xml:space="preserve"> s </w:t>
      </w:r>
      <w:r w:rsidRPr="00C4558F">
        <w:rPr>
          <w:color w:val="2E74B5" w:themeColor="accent1" w:themeShade="BF"/>
        </w:rPr>
        <w:t>= B</w:t>
      </w:r>
      <w:r w:rsidRPr="00C4558F">
        <w:rPr>
          <w:color w:val="FF0000"/>
          <w:vertAlign w:val="superscript"/>
        </w:rPr>
        <w:t>a</w:t>
      </w:r>
      <w:r w:rsidRPr="00C4558F">
        <w:rPr>
          <w:color w:val="2E74B5" w:themeColor="accent1" w:themeShade="BF"/>
        </w:rPr>
        <w:t xml:space="preserve"> mod p</w:t>
      </w:r>
    </w:p>
    <w:p w14:paraId="42AA217D" w14:textId="77777777" w:rsidR="00190968" w:rsidRPr="00C4558F" w:rsidRDefault="00190968" w:rsidP="00C4558F">
      <w:pPr>
        <w:jc w:val="center"/>
        <w:rPr>
          <w:color w:val="2E74B5" w:themeColor="accent1" w:themeShade="BF"/>
        </w:rPr>
      </w:pPr>
      <w:r w:rsidRPr="00C4558F">
        <w:rPr>
          <w:color w:val="FF0000"/>
        </w:rPr>
        <w:t>s</w:t>
      </w:r>
      <w:r w:rsidRPr="00C4558F">
        <w:rPr>
          <w:color w:val="2E74B5" w:themeColor="accent1" w:themeShade="BF"/>
        </w:rPr>
        <w:t xml:space="preserve"> = 10</w:t>
      </w:r>
      <w:r w:rsidRPr="00C4558F">
        <w:rPr>
          <w:color w:val="FF0000"/>
          <w:vertAlign w:val="superscript"/>
        </w:rPr>
        <w:t>4</w:t>
      </w:r>
      <w:r w:rsidRPr="00C4558F">
        <w:rPr>
          <w:color w:val="2E74B5" w:themeColor="accent1" w:themeShade="BF"/>
        </w:rPr>
        <w:t xml:space="preserve"> mod 23 = </w:t>
      </w:r>
      <w:r w:rsidRPr="00C4558F">
        <w:rPr>
          <w:color w:val="FF0000"/>
        </w:rPr>
        <w:t>18</w:t>
      </w:r>
    </w:p>
    <w:p w14:paraId="13D39A32" w14:textId="77777777" w:rsidR="00190968" w:rsidRDefault="00190968" w:rsidP="00C4558F">
      <w:pPr>
        <w:ind w:firstLine="480"/>
      </w:pPr>
      <w:r>
        <w:t xml:space="preserve">Bob computes </w:t>
      </w:r>
      <w:r w:rsidRPr="00C4558F">
        <w:rPr>
          <w:color w:val="FF0000"/>
        </w:rPr>
        <w:t>s</w:t>
      </w:r>
      <w:r w:rsidRPr="00C4558F">
        <w:rPr>
          <w:color w:val="2E74B5" w:themeColor="accent1" w:themeShade="BF"/>
        </w:rPr>
        <w:t xml:space="preserve"> = A</w:t>
      </w:r>
      <w:r w:rsidRPr="00C4558F">
        <w:rPr>
          <w:color w:val="FF0000"/>
          <w:vertAlign w:val="superscript"/>
        </w:rPr>
        <w:t>b</w:t>
      </w:r>
      <w:r w:rsidRPr="00C4558F">
        <w:rPr>
          <w:color w:val="2E74B5" w:themeColor="accent1" w:themeShade="BF"/>
        </w:rPr>
        <w:t xml:space="preserve"> mod p</w:t>
      </w:r>
    </w:p>
    <w:p w14:paraId="37CF2537" w14:textId="77777777" w:rsidR="00190968" w:rsidRPr="00C4558F" w:rsidRDefault="00190968" w:rsidP="00C4558F">
      <w:pPr>
        <w:jc w:val="center"/>
        <w:rPr>
          <w:color w:val="2E74B5" w:themeColor="accent1" w:themeShade="BF"/>
        </w:rPr>
      </w:pPr>
      <w:r w:rsidRPr="00C4558F">
        <w:rPr>
          <w:color w:val="FF0000"/>
        </w:rPr>
        <w:t>s</w:t>
      </w:r>
      <w:r w:rsidRPr="00C4558F">
        <w:rPr>
          <w:color w:val="2E74B5" w:themeColor="accent1" w:themeShade="BF"/>
        </w:rPr>
        <w:t xml:space="preserve"> = 4</w:t>
      </w:r>
      <w:r w:rsidRPr="00C4558F">
        <w:rPr>
          <w:color w:val="FF0000"/>
          <w:vertAlign w:val="superscript"/>
        </w:rPr>
        <w:t>3</w:t>
      </w:r>
      <w:r w:rsidRPr="00C4558F">
        <w:rPr>
          <w:color w:val="2E74B5" w:themeColor="accent1" w:themeShade="BF"/>
        </w:rPr>
        <w:t xml:space="preserve"> mod 23 = </w:t>
      </w:r>
      <w:r w:rsidRPr="00C4558F">
        <w:rPr>
          <w:color w:val="FF0000"/>
        </w:rPr>
        <w:t>18</w:t>
      </w:r>
    </w:p>
    <w:p w14:paraId="20D37989" w14:textId="77777777" w:rsidR="00190968" w:rsidRDefault="00190968" w:rsidP="00C4558F">
      <w:pPr>
        <w:ind w:firstLine="480"/>
      </w:pPr>
      <w:r>
        <w:t>Alice and Bob now share a secret (the number 18).</w:t>
      </w:r>
    </w:p>
    <w:p w14:paraId="6BEA4C57" w14:textId="77777777" w:rsidR="00190968" w:rsidRDefault="00190968" w:rsidP="00190968">
      <w:r>
        <w:t>Both Alice and Bob have arrived at the same values because under mod p,</w:t>
      </w:r>
    </w:p>
    <w:p w14:paraId="7544D378" w14:textId="7AA9693C" w:rsidR="001D2860" w:rsidRDefault="00190968" w:rsidP="00C4558F">
      <w:pPr>
        <w:jc w:val="center"/>
      </w:pPr>
      <w:r>
        <w:rPr>
          <w:noProof/>
        </w:rPr>
        <w:drawing>
          <wp:inline distT="0" distB="0" distL="0" distR="0" wp14:anchorId="50372433" wp14:editId="6E7486AD">
            <wp:extent cx="2857500" cy="333375"/>
            <wp:effectExtent l="0" t="0" r="0" b="9525"/>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57500" cy="333375"/>
                    </a:xfrm>
                    <a:prstGeom prst="rect">
                      <a:avLst/>
                    </a:prstGeom>
                  </pic:spPr>
                </pic:pic>
              </a:graphicData>
            </a:graphic>
          </wp:inline>
        </w:drawing>
      </w:r>
    </w:p>
    <w:p w14:paraId="6C718B7E" w14:textId="2C071C5E" w:rsidR="001D2860" w:rsidRDefault="00190968">
      <w:pPr>
        <w:rPr>
          <w:ins w:id="198" w:author="yintao_ling" w:date="2020-10-28T09:04:00Z"/>
        </w:rPr>
      </w:pPr>
      <w:r>
        <w:t>Private Key a is difficult to find by g, p, g</w:t>
      </w:r>
      <w:r w:rsidRPr="00C4558F">
        <w:rPr>
          <w:vertAlign w:val="superscript"/>
        </w:rPr>
        <w:t>a</w:t>
      </w:r>
      <w:r>
        <w:t xml:space="preserve"> mod p.</w:t>
      </w:r>
    </w:p>
    <w:p w14:paraId="6A242668" w14:textId="77777777" w:rsidR="006E58F4" w:rsidRDefault="006E58F4">
      <w:pPr>
        <w:rPr>
          <w:ins w:id="199" w:author="yintao_ling" w:date="2020-10-28T09:04:00Z"/>
        </w:rPr>
      </w:pPr>
    </w:p>
    <w:p w14:paraId="07E2409F" w14:textId="77777777" w:rsidR="006E58F4" w:rsidRDefault="006E58F4">
      <w:pPr>
        <w:rPr>
          <w:ins w:id="200" w:author="yintao_ling" w:date="2020-10-28T09:04:00Z"/>
        </w:rPr>
      </w:pPr>
    </w:p>
    <w:p w14:paraId="0DD5C944" w14:textId="77777777" w:rsidR="006E58F4" w:rsidRDefault="006E58F4">
      <w:pPr>
        <w:rPr>
          <w:ins w:id="201" w:author="yintao_ling" w:date="2020-10-28T09:04:00Z"/>
        </w:rPr>
      </w:pPr>
    </w:p>
    <w:p w14:paraId="5D96DD57" w14:textId="77777777" w:rsidR="006E58F4" w:rsidRDefault="006E58F4">
      <w:pPr>
        <w:rPr>
          <w:ins w:id="202" w:author="yintao_ling" w:date="2020-10-28T09:04:00Z"/>
        </w:rPr>
      </w:pPr>
    </w:p>
    <w:p w14:paraId="7FB62FD0" w14:textId="3CFF0105" w:rsidR="006E58F4" w:rsidRDefault="006E58F4">
      <w:pPr>
        <w:pStyle w:val="4"/>
        <w:pPrChange w:id="203" w:author="yintao_ling" w:date="2020-10-28T09:05:00Z">
          <w:pPr/>
        </w:pPrChange>
      </w:pPr>
      <w:ins w:id="204" w:author="yintao_ling" w:date="2020-10-28T09:05:00Z">
        <w:r>
          <w:rPr>
            <w:shd w:val="clear" w:color="auto" w:fill="FFFFFF"/>
          </w:rPr>
          <w:lastRenderedPageBreak/>
          <w:t xml:space="preserve">Elliptic Curve </w:t>
        </w:r>
      </w:ins>
      <w:ins w:id="205" w:author="yintao_ling" w:date="2020-10-28T09:15:00Z">
        <w:r w:rsidRPr="006E58F4">
          <w:rPr>
            <w:shd w:val="clear" w:color="auto" w:fill="FFFFFF"/>
          </w:rPr>
          <w:t>Cryptography</w:t>
        </w:r>
      </w:ins>
    </w:p>
    <w:p w14:paraId="075F8600" w14:textId="1C2A0831" w:rsidR="00190968" w:rsidRDefault="006E58F4">
      <w:pPr>
        <w:ind w:left="480"/>
        <w:rPr>
          <w:ins w:id="206" w:author="yintao_ling" w:date="2020-10-28T09:06:00Z"/>
        </w:rPr>
        <w:pPrChange w:id="207" w:author="yintao_ling" w:date="2020-10-28T09:06:00Z">
          <w:pPr/>
        </w:pPrChange>
      </w:pPr>
      <w:ins w:id="208" w:author="yintao_ling" w:date="2020-10-28T09:06:00Z">
        <w:r>
          <w:rPr>
            <w:rFonts w:hint="eastAsia"/>
          </w:rPr>
          <w:t>Before going through the key exchange, let us know what elliptic curve is.</w:t>
        </w:r>
      </w:ins>
    </w:p>
    <w:tbl>
      <w:tblPr>
        <w:tblStyle w:val="a6"/>
        <w:tblW w:w="0" w:type="auto"/>
        <w:tblInd w:w="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09" w:author="yintao_ling" w:date="2020-10-28T10:02:00Z">
          <w:tblPr>
            <w:tblStyle w:val="a6"/>
            <w:tblW w:w="0" w:type="auto"/>
            <w:tblInd w:w="480" w:type="dxa"/>
            <w:tblLook w:val="04A0" w:firstRow="1" w:lastRow="0" w:firstColumn="1" w:lastColumn="0" w:noHBand="0" w:noVBand="1"/>
          </w:tblPr>
        </w:tblPrChange>
      </w:tblPr>
      <w:tblGrid>
        <w:gridCol w:w="3831"/>
        <w:gridCol w:w="3996"/>
        <w:tblGridChange w:id="210">
          <w:tblGrid>
            <w:gridCol w:w="3823"/>
            <w:gridCol w:w="3994"/>
          </w:tblGrid>
        </w:tblGridChange>
      </w:tblGrid>
      <w:tr w:rsidR="006E58F4" w14:paraId="2965D4B6" w14:textId="77777777" w:rsidTr="00077DCE">
        <w:trPr>
          <w:ins w:id="211" w:author="yintao_ling" w:date="2020-10-28T09:08:00Z"/>
        </w:trPr>
        <w:tc>
          <w:tcPr>
            <w:tcW w:w="4148" w:type="dxa"/>
            <w:tcPrChange w:id="212" w:author="yintao_ling" w:date="2020-10-28T10:02:00Z">
              <w:tcPr>
                <w:tcW w:w="4148" w:type="dxa"/>
              </w:tcPr>
            </w:tcPrChange>
          </w:tcPr>
          <w:p w14:paraId="3528DE13" w14:textId="77777777" w:rsidR="006E58F4" w:rsidRDefault="006E58F4" w:rsidP="006E58F4">
            <w:pPr>
              <w:rPr>
                <w:ins w:id="213" w:author="yintao_ling" w:date="2020-10-28T09:11:00Z"/>
                <w:rFonts w:ascii="Arial" w:hAnsi="Arial" w:cs="Arial"/>
                <w:color w:val="202122"/>
                <w:sz w:val="21"/>
                <w:szCs w:val="21"/>
                <w:shd w:val="clear" w:color="auto" w:fill="FFFFFF"/>
              </w:rPr>
            </w:pPr>
          </w:p>
          <w:p w14:paraId="53F2B451" w14:textId="24556693" w:rsidR="006E58F4" w:rsidRDefault="006E58F4" w:rsidP="006E58F4">
            <w:pPr>
              <w:rPr>
                <w:ins w:id="214" w:author="yintao_ling" w:date="2020-10-28T09:09:00Z"/>
                <w:rFonts w:ascii="Arial" w:hAnsi="Arial" w:cs="Arial"/>
                <w:sz w:val="21"/>
                <w:szCs w:val="21"/>
                <w:shd w:val="clear" w:color="auto" w:fill="FFFFFF"/>
              </w:rPr>
            </w:pPr>
            <w:ins w:id="215" w:author="yintao_ling" w:date="2020-10-28T09:09:00Z">
              <w:r>
                <w:rPr>
                  <w:rFonts w:ascii="Arial" w:hAnsi="Arial" w:cs="Arial"/>
                  <w:color w:val="202122"/>
                  <w:sz w:val="21"/>
                  <w:szCs w:val="21"/>
                  <w:shd w:val="clear" w:color="auto" w:fill="FFFFFF"/>
                </w:rPr>
                <w:t>In a </w:t>
              </w:r>
              <w:r w:rsidRPr="006E58F4">
                <w:rPr>
                  <w:rPrChange w:id="216" w:author="yintao_ling" w:date="2020-10-28T09:09:00Z">
                    <w:rPr>
                      <w:rStyle w:val="a7"/>
                      <w:rFonts w:ascii="Arial" w:hAnsi="Arial" w:cs="Arial"/>
                      <w:color w:val="0B0080"/>
                      <w:sz w:val="21"/>
                      <w:szCs w:val="21"/>
                      <w:shd w:val="clear" w:color="auto" w:fill="FFFFFF"/>
                    </w:rPr>
                  </w:rPrChange>
                </w:rPr>
                <w:t>Weierstrass equation</w:t>
              </w:r>
              <w:r>
                <w:rPr>
                  <w:rFonts w:ascii="Arial" w:hAnsi="Arial" w:cs="Arial"/>
                  <w:sz w:val="21"/>
                  <w:szCs w:val="21"/>
                  <w:shd w:val="clear" w:color="auto" w:fill="FFFFFF"/>
                </w:rPr>
                <w:t>, EC is</w:t>
              </w:r>
            </w:ins>
          </w:p>
          <w:p w14:paraId="016E3618" w14:textId="77777777" w:rsidR="006E58F4" w:rsidRPr="006E58F4" w:rsidRDefault="00C54285">
            <w:pPr>
              <w:rPr>
                <w:ins w:id="217" w:author="yintao_ling" w:date="2020-10-28T09:12:00Z"/>
              </w:rPr>
            </w:pPr>
            <m:oMathPara>
              <m:oMath>
                <m:sSup>
                  <m:sSupPr>
                    <m:ctrlPr>
                      <w:ins w:id="218" w:author="yintao_ling" w:date="2020-10-28T09:10:00Z">
                        <w:rPr>
                          <w:rFonts w:ascii="Cambria Math" w:hAnsi="Cambria Math"/>
                        </w:rPr>
                      </w:ins>
                    </m:ctrlPr>
                  </m:sSupPr>
                  <m:e>
                    <m:r>
                      <w:ins w:id="219" w:author="yintao_ling" w:date="2020-10-28T09:11:00Z">
                        <w:rPr>
                          <w:rFonts w:ascii="Cambria Math" w:hAnsi="Cambria Math"/>
                        </w:rPr>
                        <m:t>y</m:t>
                      </w:ins>
                    </m:r>
                  </m:e>
                  <m:sup>
                    <m:r>
                      <w:ins w:id="220" w:author="yintao_ling" w:date="2020-10-28T09:11:00Z">
                        <w:rPr>
                          <w:rFonts w:ascii="Cambria Math" w:hAnsi="Cambria Math"/>
                        </w:rPr>
                        <m:t>2</m:t>
                      </w:ins>
                    </m:r>
                  </m:sup>
                </m:sSup>
                <m:r>
                  <w:ins w:id="221" w:author="yintao_ling" w:date="2020-10-28T09:10:00Z">
                    <m:rPr>
                      <m:sty m:val="p"/>
                    </m:rPr>
                    <w:rPr>
                      <w:rFonts w:ascii="Cambria Math" w:hAnsi="Cambria Math"/>
                    </w:rPr>
                    <m:t>=</m:t>
                  </w:ins>
                </m:r>
                <m:sSup>
                  <m:sSupPr>
                    <m:ctrlPr>
                      <w:ins w:id="222" w:author="yintao_ling" w:date="2020-10-28T09:10:00Z">
                        <w:rPr>
                          <w:rFonts w:ascii="Cambria Math" w:hAnsi="Cambria Math"/>
                        </w:rPr>
                      </w:ins>
                    </m:ctrlPr>
                  </m:sSupPr>
                  <m:e>
                    <m:r>
                      <w:ins w:id="223" w:author="yintao_ling" w:date="2020-10-28T09:10:00Z">
                        <w:rPr>
                          <w:rFonts w:ascii="Cambria Math" w:hAnsi="Cambria Math"/>
                        </w:rPr>
                        <m:t>x</m:t>
                      </w:ins>
                    </m:r>
                  </m:e>
                  <m:sup>
                    <m:r>
                      <w:ins w:id="224" w:author="yintao_ling" w:date="2020-10-28T09:10:00Z">
                        <w:rPr>
                          <w:rFonts w:ascii="Cambria Math" w:hAnsi="Cambria Math"/>
                        </w:rPr>
                        <m:t>3</m:t>
                      </w:ins>
                    </m:r>
                  </m:sup>
                </m:sSup>
                <m:r>
                  <w:ins w:id="225" w:author="yintao_ling" w:date="2020-10-28T09:10:00Z">
                    <w:rPr>
                      <w:rFonts w:ascii="Cambria Math" w:hAnsi="Cambria Math"/>
                    </w:rPr>
                    <m:t>+ax+b</m:t>
                  </w:ins>
                </m:r>
              </m:oMath>
            </m:oMathPara>
          </w:p>
          <w:p w14:paraId="030D20D9" w14:textId="77777777" w:rsidR="006E58F4" w:rsidRDefault="006E58F4">
            <w:pPr>
              <w:rPr>
                <w:ins w:id="226" w:author="yintao_ling" w:date="2020-10-28T09:12:00Z"/>
              </w:rPr>
            </w:pPr>
          </w:p>
          <w:p w14:paraId="13206C0E" w14:textId="0A052946" w:rsidR="006E58F4" w:rsidRDefault="006E58F4">
            <w:pPr>
              <w:rPr>
                <w:ins w:id="227" w:author="yintao_ling" w:date="2020-10-28T09:08:00Z"/>
              </w:rPr>
            </w:pPr>
            <w:ins w:id="228" w:author="yintao_ling" w:date="2020-10-28T09:12:00Z">
              <w:r>
                <w:rPr>
                  <w:rFonts w:hint="eastAsia"/>
                </w:rPr>
                <w:t>where</w:t>
              </w:r>
              <w:r>
                <w:t xml:space="preserve"> </w:t>
              </w:r>
            </w:ins>
            <m:oMath>
              <m:r>
                <w:ins w:id="229" w:author="yintao_ling" w:date="2020-10-28T09:11:00Z">
                  <w:rPr>
                    <w:rFonts w:ascii="Cambria Math" w:hAnsi="Cambria Math"/>
                  </w:rPr>
                  <m:t>a , b</m:t>
                </w:ins>
              </m:r>
              <m:r>
                <w:ins w:id="230" w:author="yintao_ling" w:date="2020-10-28T09:12:00Z">
                  <w:rPr>
                    <w:rFonts w:ascii="Cambria Math" w:hAnsi="Cambria Math"/>
                  </w:rPr>
                  <m:t xml:space="preserve"> ∈R</m:t>
                </w:ins>
              </m:r>
            </m:oMath>
          </w:p>
        </w:tc>
        <w:tc>
          <w:tcPr>
            <w:tcW w:w="4149" w:type="dxa"/>
            <w:tcPrChange w:id="231" w:author="yintao_ling" w:date="2020-10-28T10:02:00Z">
              <w:tcPr>
                <w:tcW w:w="4149" w:type="dxa"/>
              </w:tcPr>
            </w:tcPrChange>
          </w:tcPr>
          <w:p w14:paraId="5DDE04AA" w14:textId="2053B672" w:rsidR="006E58F4" w:rsidRDefault="006E58F4" w:rsidP="006E58F4">
            <w:pPr>
              <w:rPr>
                <w:ins w:id="232" w:author="yintao_ling" w:date="2020-10-28T09:08:00Z"/>
              </w:rPr>
            </w:pPr>
            <w:ins w:id="233" w:author="yintao_ling" w:date="2020-10-28T09:09:00Z">
              <w:r>
                <w:rPr>
                  <w:noProof/>
                </w:rPr>
                <w:drawing>
                  <wp:inline distT="0" distB="0" distL="0" distR="0" wp14:anchorId="6311B337" wp14:editId="1373939D">
                    <wp:extent cx="1695450" cy="1699595"/>
                    <wp:effectExtent l="0" t="0" r="0" b="0"/>
                    <wp:docPr id="176184" name="圖片 176184" descr="Bluetooth Hacking: Cheating in Elliptic Curve Billiards | by Tal Be'ery |  HackerNoon.com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luetooth Hacking: Cheating in Elliptic Curve Billiards | by Tal Be'ery |  HackerNoon.com | Medium"/>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708239" cy="1712416"/>
                            </a:xfrm>
                            <a:prstGeom prst="rect">
                              <a:avLst/>
                            </a:prstGeom>
                            <a:noFill/>
                            <a:ln>
                              <a:noFill/>
                            </a:ln>
                          </pic:spPr>
                        </pic:pic>
                      </a:graphicData>
                    </a:graphic>
                  </wp:inline>
                </w:drawing>
              </w:r>
            </w:ins>
          </w:p>
        </w:tc>
      </w:tr>
    </w:tbl>
    <w:p w14:paraId="25E1079B" w14:textId="77777777" w:rsidR="00820E35" w:rsidRDefault="00820E35">
      <w:pPr>
        <w:ind w:left="480"/>
        <w:rPr>
          <w:ins w:id="234" w:author="yintao_ling" w:date="2020-10-28T09:05:00Z"/>
        </w:rPr>
        <w:pPrChange w:id="235" w:author="yintao_ling" w:date="2020-10-28T09:06:00Z">
          <w:pPr/>
        </w:pPrChange>
      </w:pPr>
    </w:p>
    <w:p w14:paraId="23C9F07E" w14:textId="2FD7C063" w:rsidR="00820E35" w:rsidRDefault="00820E35">
      <w:pPr>
        <w:rPr>
          <w:ins w:id="236" w:author="yintao_ling" w:date="2020-10-29T17:25:00Z"/>
        </w:rPr>
      </w:pPr>
      <w:ins w:id="237" w:author="yintao_ling" w:date="2020-10-28T09:20:00Z">
        <w:r>
          <w:tab/>
          <w:t>Here are how points on elliptic curve calculate.</w:t>
        </w:r>
      </w:ins>
    </w:p>
    <w:tbl>
      <w:tblPr>
        <w:tblStyle w:val="a6"/>
        <w:tblW w:w="0" w:type="auto"/>
        <w:tblInd w:w="48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193"/>
        <w:gridCol w:w="3624"/>
        <w:tblGridChange w:id="238">
          <w:tblGrid>
            <w:gridCol w:w="5"/>
            <w:gridCol w:w="3780"/>
            <w:gridCol w:w="408"/>
            <w:gridCol w:w="3624"/>
            <w:gridCol w:w="5"/>
          </w:tblGrid>
        </w:tblGridChange>
      </w:tblGrid>
      <w:tr w:rsidR="00F47895" w14:paraId="0AAF2074" w14:textId="77777777" w:rsidTr="00077DCE">
        <w:trPr>
          <w:ins w:id="239" w:author="yintao_ling" w:date="2020-10-29T17:26:00Z"/>
        </w:trPr>
        <w:tc>
          <w:tcPr>
            <w:tcW w:w="4193" w:type="dxa"/>
          </w:tcPr>
          <w:p w14:paraId="7B7CA6C7" w14:textId="39B42F9D" w:rsidR="00F47895" w:rsidRDefault="00F47895" w:rsidP="00820E35">
            <w:pPr>
              <w:rPr>
                <w:ins w:id="240" w:author="yintao_ling" w:date="2020-10-29T17:26:00Z"/>
                <w:rFonts w:ascii="Arial" w:hAnsi="Arial" w:cs="Arial"/>
                <w:b/>
                <w:color w:val="202122"/>
                <w:sz w:val="21"/>
                <w:szCs w:val="21"/>
                <w:shd w:val="clear" w:color="auto" w:fill="FFFFFF"/>
              </w:rPr>
            </w:pPr>
            <w:ins w:id="241" w:author="yintao_ling" w:date="2020-10-29T17:26:00Z">
              <w:r>
                <w:rPr>
                  <w:rFonts w:ascii="Arial" w:hAnsi="Arial" w:cs="Arial" w:hint="eastAsia"/>
                  <w:b/>
                  <w:color w:val="202122"/>
                  <w:sz w:val="21"/>
                  <w:szCs w:val="21"/>
                  <w:shd w:val="clear" w:color="auto" w:fill="FFFFFF"/>
                </w:rPr>
                <w:t xml:space="preserve">Addition Rules with </w:t>
              </w:r>
              <w:r>
                <w:rPr>
                  <w:rFonts w:ascii="Arial" w:hAnsi="Arial" w:cs="Arial"/>
                  <w:b/>
                  <w:color w:val="202122"/>
                  <w:sz w:val="21"/>
                  <w:szCs w:val="21"/>
                  <w:shd w:val="clear" w:color="auto" w:fill="FFFFFF"/>
                </w:rPr>
                <w:t>abelian group</w:t>
              </w:r>
            </w:ins>
          </w:p>
          <w:p w14:paraId="60953C02" w14:textId="7E804ABE" w:rsidR="00F47895" w:rsidRPr="00F47895" w:rsidRDefault="00F47895">
            <w:pPr>
              <w:rPr>
                <w:ins w:id="242" w:author="yintao_ling" w:date="2020-10-29T17:26:00Z"/>
                <w:i/>
              </w:rPr>
            </w:pPr>
            <w:commentRangeStart w:id="243"/>
            <m:oMathPara>
              <m:oMath>
                <m:r>
                  <w:ins w:id="244" w:author="yintao_ling" w:date="2020-10-29T17:26:00Z">
                    <w:rPr>
                      <w:rFonts w:ascii="Cambria Math" w:hAnsi="Cambria Math"/>
                    </w:rPr>
                    <m:t>P+Q=</m:t>
                  </w:ins>
                </m:r>
                <w:commentRangeEnd w:id="243"/>
                <m:r>
                  <w:ins w:id="245" w:author="yintao_ling" w:date="2020-10-29T17:54:00Z">
                    <w:rPr>
                      <w:rFonts w:ascii="Cambria Math" w:hAnsi="Cambria Math"/>
                    </w:rPr>
                    <m:t>R</m:t>
                  </w:ins>
                </m:r>
                <m:r>
                  <w:ins w:id="246" w:author="yintao_ling" w:date="2020-10-29T17:38:00Z">
                    <m:rPr>
                      <m:sty m:val="p"/>
                    </m:rPr>
                    <w:rPr>
                      <w:rStyle w:val="af3"/>
                    </w:rPr>
                    <w:commentReference w:id="243"/>
                  </w:ins>
                </m:r>
              </m:oMath>
            </m:oMathPara>
          </w:p>
          <w:p w14:paraId="2490819F" w14:textId="7A09E334" w:rsidR="00F47895" w:rsidRPr="00F47895" w:rsidRDefault="00F47895">
            <w:pPr>
              <w:rPr>
                <w:ins w:id="247" w:author="yintao_ling" w:date="2020-10-29T17:26:00Z"/>
                <w:i/>
                <w:rPrChange w:id="248" w:author="yintao_ling" w:date="2020-10-29T17:26:00Z">
                  <w:rPr>
                    <w:ins w:id="249" w:author="yintao_ling" w:date="2020-10-29T17:26:00Z"/>
                    <w:rFonts w:ascii="Arial" w:hAnsi="Arial" w:cs="Arial"/>
                    <w:b/>
                    <w:color w:val="202122"/>
                    <w:sz w:val="21"/>
                    <w:szCs w:val="21"/>
                    <w:shd w:val="clear" w:color="auto" w:fill="FFFFFF"/>
                  </w:rPr>
                </w:rPrChange>
              </w:rPr>
            </w:pPr>
          </w:p>
        </w:tc>
        <w:tc>
          <w:tcPr>
            <w:tcW w:w="3624" w:type="dxa"/>
          </w:tcPr>
          <w:p w14:paraId="1AC055FC" w14:textId="77777777" w:rsidR="00F47895" w:rsidRDefault="00F47895" w:rsidP="00820E35">
            <w:pPr>
              <w:rPr>
                <w:ins w:id="250" w:author="yintao_ling" w:date="2020-10-29T17:54:00Z"/>
                <w:noProof/>
              </w:rPr>
            </w:pPr>
          </w:p>
          <w:p w14:paraId="56C97C37" w14:textId="5FAF5ADE" w:rsidR="00A90173" w:rsidRDefault="00A90173" w:rsidP="00820E35">
            <w:pPr>
              <w:rPr>
                <w:ins w:id="251" w:author="yintao_ling" w:date="2020-10-29T17:26:00Z"/>
                <w:noProof/>
              </w:rPr>
            </w:pPr>
            <w:ins w:id="252" w:author="yintao_ling" w:date="2020-10-29T17:54:00Z">
              <w:r>
                <w:rPr>
                  <w:rFonts w:hint="eastAsia"/>
                  <w:noProof/>
                </w:rPr>
                <w:t>Line cross point P and point Q will also cross point R.</w:t>
              </w:r>
            </w:ins>
          </w:p>
        </w:tc>
      </w:tr>
      <w:tr w:rsidR="00916C0E" w14:paraId="7EF5593B" w14:textId="77777777" w:rsidTr="00077DCE">
        <w:tblPrEx>
          <w:tblW w:w="0" w:type="auto"/>
          <w:tblInd w:w="480" w:type="dxa"/>
          <w:tblBorders>
            <w:top w:val="none" w:sz="0" w:space="0" w:color="auto"/>
            <w:left w:val="none" w:sz="0" w:space="0" w:color="auto"/>
            <w:bottom w:val="none" w:sz="0" w:space="0" w:color="auto"/>
            <w:right w:val="none" w:sz="0" w:space="0" w:color="auto"/>
            <w:insideV w:val="none" w:sz="0" w:space="0" w:color="auto"/>
          </w:tblBorders>
          <w:tblPrExChange w:id="253" w:author="yintao_ling" w:date="2020-10-28T10:03:00Z">
            <w:tblPrEx>
              <w:tblW w:w="0" w:type="auto"/>
              <w:tblInd w:w="480" w:type="dxa"/>
              <w:tblBorders>
                <w:top w:val="none" w:sz="0" w:space="0" w:color="auto"/>
                <w:left w:val="none" w:sz="0" w:space="0" w:color="auto"/>
                <w:bottom w:val="none" w:sz="0" w:space="0" w:color="auto"/>
                <w:right w:val="none" w:sz="0" w:space="0" w:color="auto"/>
                <w:insideV w:val="none" w:sz="0" w:space="0" w:color="auto"/>
              </w:tblBorders>
            </w:tblPrEx>
          </w:tblPrExChange>
        </w:tblPrEx>
        <w:trPr>
          <w:ins w:id="254" w:author="yintao_ling" w:date="2020-10-28T09:26:00Z"/>
          <w:trPrChange w:id="255" w:author="yintao_ling" w:date="2020-10-28T10:03:00Z">
            <w:trPr>
              <w:gridBefore w:val="1"/>
            </w:trPr>
          </w:trPrChange>
        </w:trPr>
        <w:tc>
          <w:tcPr>
            <w:tcW w:w="4193" w:type="dxa"/>
            <w:tcPrChange w:id="256" w:author="yintao_ling" w:date="2020-10-28T10:03:00Z">
              <w:tcPr>
                <w:tcW w:w="4148" w:type="dxa"/>
              </w:tcPr>
            </w:tcPrChange>
          </w:tcPr>
          <w:p w14:paraId="65D9F4FE" w14:textId="359D271C" w:rsidR="00820E35" w:rsidRPr="00BC4668" w:rsidRDefault="00820E35" w:rsidP="00820E35">
            <w:pPr>
              <w:rPr>
                <w:ins w:id="257" w:author="yintao_ling" w:date="2020-10-28T09:26:00Z"/>
                <w:rFonts w:ascii="Arial" w:hAnsi="Arial" w:cs="Arial"/>
                <w:b/>
                <w:color w:val="202122"/>
                <w:sz w:val="21"/>
                <w:szCs w:val="21"/>
                <w:shd w:val="clear" w:color="auto" w:fill="FFFFFF"/>
              </w:rPr>
            </w:pPr>
            <w:ins w:id="258" w:author="yintao_ling" w:date="2020-10-28T09:26:00Z">
              <w:r w:rsidRPr="00BC4668">
                <w:rPr>
                  <w:rFonts w:ascii="Arial" w:hAnsi="Arial" w:cs="Arial"/>
                  <w:b/>
                  <w:color w:val="202122"/>
                  <w:sz w:val="21"/>
                  <w:szCs w:val="21"/>
                  <w:shd w:val="clear" w:color="auto" w:fill="FFFFFF"/>
                </w:rPr>
                <w:t xml:space="preserve">Point </w:t>
              </w:r>
              <w:r>
                <w:rPr>
                  <w:rFonts w:ascii="Arial" w:hAnsi="Arial" w:cs="Arial"/>
                  <w:b/>
                  <w:color w:val="202122"/>
                  <w:sz w:val="21"/>
                  <w:szCs w:val="21"/>
                  <w:shd w:val="clear" w:color="auto" w:fill="FFFFFF"/>
                </w:rPr>
                <w:t xml:space="preserve">at </w:t>
              </w:r>
            </w:ins>
            <w:ins w:id="259" w:author="yintao_ling" w:date="2020-10-28T09:27:00Z">
              <w:r>
                <w:rPr>
                  <w:rFonts w:ascii="Arial" w:hAnsi="Arial" w:cs="Arial"/>
                  <w:b/>
                  <w:color w:val="202122"/>
                  <w:sz w:val="21"/>
                  <w:szCs w:val="21"/>
                  <w:shd w:val="clear" w:color="auto" w:fill="FFFFFF"/>
                </w:rPr>
                <w:t>infinty</w:t>
              </w:r>
            </w:ins>
          </w:p>
          <w:p w14:paraId="2FF67C2F" w14:textId="4D642A7B" w:rsidR="00820E35" w:rsidRPr="00BC4668" w:rsidRDefault="00820E35" w:rsidP="00820E35">
            <w:pPr>
              <w:rPr>
                <w:ins w:id="260" w:author="yintao_ling" w:date="2020-10-28T09:27:00Z"/>
                <w:i/>
              </w:rPr>
            </w:pPr>
            <m:oMathPara>
              <m:oMath>
                <m:r>
                  <w:ins w:id="261" w:author="yintao_ling" w:date="2020-10-28T09:27:00Z">
                    <w:rPr>
                      <w:rFonts w:ascii="Cambria Math" w:hAnsi="Cambria Math"/>
                    </w:rPr>
                    <m:t>O+O=O</m:t>
                  </w:ins>
                </m:r>
              </m:oMath>
            </m:oMathPara>
          </w:p>
          <w:p w14:paraId="1E06D677" w14:textId="1C7D022E" w:rsidR="00820E35" w:rsidRPr="00BC4668" w:rsidRDefault="00820E35" w:rsidP="00820E35">
            <w:pPr>
              <w:rPr>
                <w:ins w:id="262" w:author="yintao_ling" w:date="2020-10-28T09:27:00Z"/>
                <w:i/>
              </w:rPr>
            </w:pPr>
            <m:oMathPara>
              <m:oMath>
                <m:r>
                  <w:ins w:id="263" w:author="yintao_ling" w:date="2020-10-28T09:27:00Z">
                    <w:rPr>
                      <w:rFonts w:ascii="Cambria Math" w:hAnsi="Cambria Math"/>
                    </w:rPr>
                    <m:t>O+P=</m:t>
                  </w:ins>
                </m:r>
                <m:r>
                  <w:ins w:id="264" w:author="yintao_ling" w:date="2020-10-28T09:28:00Z">
                    <w:rPr>
                      <w:rFonts w:ascii="Cambria Math" w:hAnsi="Cambria Math"/>
                    </w:rPr>
                    <m:t>P</m:t>
                  </w:ins>
                </m:r>
              </m:oMath>
            </m:oMathPara>
          </w:p>
          <w:p w14:paraId="01391A07" w14:textId="77777777" w:rsidR="00820E35" w:rsidRDefault="00820E35" w:rsidP="00820E35">
            <w:pPr>
              <w:rPr>
                <w:ins w:id="265" w:author="yintao_ling" w:date="2020-10-28T09:26:00Z"/>
                <w:rFonts w:ascii="Arial" w:hAnsi="Arial" w:cs="Arial"/>
                <w:b/>
                <w:color w:val="202122"/>
                <w:sz w:val="21"/>
                <w:szCs w:val="21"/>
                <w:shd w:val="clear" w:color="auto" w:fill="FFFFFF"/>
              </w:rPr>
            </w:pPr>
          </w:p>
        </w:tc>
        <w:tc>
          <w:tcPr>
            <w:tcW w:w="3624" w:type="dxa"/>
            <w:tcPrChange w:id="266" w:author="yintao_ling" w:date="2020-10-28T10:03:00Z">
              <w:tcPr>
                <w:tcW w:w="4149" w:type="dxa"/>
                <w:gridSpan w:val="3"/>
              </w:tcPr>
            </w:tcPrChange>
          </w:tcPr>
          <w:p w14:paraId="7582B49A" w14:textId="77777777" w:rsidR="00916C0E" w:rsidRDefault="00916C0E" w:rsidP="00820E35">
            <w:pPr>
              <w:rPr>
                <w:ins w:id="267" w:author="yintao_ling" w:date="2020-10-28T09:49:00Z"/>
                <w:noProof/>
              </w:rPr>
            </w:pPr>
          </w:p>
          <w:p w14:paraId="68F22E3E" w14:textId="77777777" w:rsidR="00820E35" w:rsidRDefault="00820E35" w:rsidP="00820E35">
            <w:pPr>
              <w:rPr>
                <w:ins w:id="268" w:author="yintao_ling" w:date="2020-10-28T09:27:00Z"/>
                <w:noProof/>
              </w:rPr>
            </w:pPr>
            <w:ins w:id="269" w:author="yintao_ling" w:date="2020-10-28T09:26:00Z">
              <w:r>
                <w:rPr>
                  <w:rFonts w:hint="eastAsia"/>
                  <w:noProof/>
                </w:rPr>
                <w:t xml:space="preserve">This is the basic definition for discrete </w:t>
              </w:r>
              <w:r w:rsidRPr="00820E35">
                <w:rPr>
                  <w:noProof/>
                </w:rPr>
                <w:t>mathematical</w:t>
              </w:r>
              <w:r>
                <w:rPr>
                  <w:rFonts w:hint="eastAsia"/>
                  <w:noProof/>
                </w:rPr>
                <w:t xml:space="preserve"> group.</w:t>
              </w:r>
            </w:ins>
          </w:p>
          <w:p w14:paraId="06A83B3D" w14:textId="24CA703E" w:rsidR="00820E35" w:rsidRDefault="00820E35" w:rsidP="00820E35">
            <w:pPr>
              <w:rPr>
                <w:ins w:id="270" w:author="yintao_ling" w:date="2020-10-28T09:26:00Z"/>
                <w:noProof/>
              </w:rPr>
            </w:pPr>
            <w:ins w:id="271" w:author="yintao_ling" w:date="2020-10-28T09:27:00Z">
              <w:r>
                <w:rPr>
                  <w:noProof/>
                </w:rPr>
                <w:t xml:space="preserve">It is the </w:t>
              </w:r>
              <w:r w:rsidRPr="00820E35">
                <w:rPr>
                  <w:b/>
                  <w:noProof/>
                  <w:rPrChange w:id="272" w:author="yintao_ling" w:date="2020-10-28T09:27:00Z">
                    <w:rPr>
                      <w:noProof/>
                    </w:rPr>
                  </w:rPrChange>
                </w:rPr>
                <w:t>identity element</w:t>
              </w:r>
              <w:r>
                <w:rPr>
                  <w:noProof/>
                </w:rPr>
                <w:t>.</w:t>
              </w:r>
            </w:ins>
          </w:p>
        </w:tc>
      </w:tr>
      <w:tr w:rsidR="00916C0E" w14:paraId="56BE6A52" w14:textId="77777777" w:rsidTr="00077DCE">
        <w:tblPrEx>
          <w:tblW w:w="0" w:type="auto"/>
          <w:tblInd w:w="480" w:type="dxa"/>
          <w:tblBorders>
            <w:top w:val="none" w:sz="0" w:space="0" w:color="auto"/>
            <w:left w:val="none" w:sz="0" w:space="0" w:color="auto"/>
            <w:bottom w:val="none" w:sz="0" w:space="0" w:color="auto"/>
            <w:right w:val="none" w:sz="0" w:space="0" w:color="auto"/>
            <w:insideV w:val="none" w:sz="0" w:space="0" w:color="auto"/>
          </w:tblBorders>
          <w:tblPrExChange w:id="273" w:author="yintao_ling" w:date="2020-10-28T10:03:00Z">
            <w:tblPrEx>
              <w:tblW w:w="0" w:type="auto"/>
              <w:tblInd w:w="480" w:type="dxa"/>
              <w:tblBorders>
                <w:top w:val="none" w:sz="0" w:space="0" w:color="auto"/>
                <w:left w:val="none" w:sz="0" w:space="0" w:color="auto"/>
                <w:bottom w:val="none" w:sz="0" w:space="0" w:color="auto"/>
                <w:right w:val="none" w:sz="0" w:space="0" w:color="auto"/>
                <w:insideV w:val="none" w:sz="0" w:space="0" w:color="auto"/>
              </w:tblBorders>
            </w:tblPrEx>
          </w:tblPrExChange>
        </w:tblPrEx>
        <w:trPr>
          <w:ins w:id="274" w:author="yintao_ling" w:date="2020-10-28T09:21:00Z"/>
          <w:trPrChange w:id="275" w:author="yintao_ling" w:date="2020-10-28T10:03:00Z">
            <w:trPr>
              <w:gridBefore w:val="1"/>
            </w:trPr>
          </w:trPrChange>
        </w:trPr>
        <w:tc>
          <w:tcPr>
            <w:tcW w:w="4193" w:type="dxa"/>
            <w:tcPrChange w:id="276" w:author="yintao_ling" w:date="2020-10-28T10:03:00Z">
              <w:tcPr>
                <w:tcW w:w="4148" w:type="dxa"/>
              </w:tcPr>
            </w:tcPrChange>
          </w:tcPr>
          <w:p w14:paraId="151BE818" w14:textId="4D7ED1AD" w:rsidR="00820E35" w:rsidRPr="00820E35" w:rsidRDefault="00820E35" w:rsidP="00820E35">
            <w:pPr>
              <w:rPr>
                <w:ins w:id="277" w:author="yintao_ling" w:date="2020-10-28T09:21:00Z"/>
                <w:rFonts w:ascii="Arial" w:hAnsi="Arial" w:cs="Arial"/>
                <w:b/>
                <w:color w:val="202122"/>
                <w:sz w:val="21"/>
                <w:szCs w:val="21"/>
                <w:shd w:val="clear" w:color="auto" w:fill="FFFFFF"/>
                <w:rPrChange w:id="278" w:author="yintao_ling" w:date="2020-10-28T09:23:00Z">
                  <w:rPr>
                    <w:ins w:id="279" w:author="yintao_ling" w:date="2020-10-28T09:21:00Z"/>
                    <w:rFonts w:ascii="Arial" w:hAnsi="Arial" w:cs="Arial"/>
                    <w:color w:val="202122"/>
                    <w:sz w:val="21"/>
                    <w:szCs w:val="21"/>
                    <w:shd w:val="clear" w:color="auto" w:fill="FFFFFF"/>
                  </w:rPr>
                </w:rPrChange>
              </w:rPr>
            </w:pPr>
            <w:ins w:id="280" w:author="yintao_ling" w:date="2020-10-28T09:22:00Z">
              <w:r w:rsidRPr="00820E35">
                <w:rPr>
                  <w:rFonts w:ascii="Arial" w:hAnsi="Arial" w:cs="Arial"/>
                  <w:b/>
                  <w:color w:val="202122"/>
                  <w:sz w:val="21"/>
                  <w:szCs w:val="21"/>
                  <w:shd w:val="clear" w:color="auto" w:fill="FFFFFF"/>
                  <w:rPrChange w:id="281" w:author="yintao_ling" w:date="2020-10-28T09:23:00Z">
                    <w:rPr>
                      <w:rFonts w:ascii="Arial" w:hAnsi="Arial" w:cs="Arial"/>
                      <w:color w:val="202122"/>
                      <w:sz w:val="21"/>
                      <w:szCs w:val="21"/>
                      <w:shd w:val="clear" w:color="auto" w:fill="FFFFFF"/>
                    </w:rPr>
                  </w:rPrChange>
                </w:rPr>
                <w:t>Point Negation</w:t>
              </w:r>
            </w:ins>
          </w:p>
          <w:p w14:paraId="2A999B21" w14:textId="1E8DDA18" w:rsidR="00820E35" w:rsidRPr="00820E35" w:rsidRDefault="00820E35">
            <w:pPr>
              <w:rPr>
                <w:ins w:id="282" w:author="yintao_ling" w:date="2020-10-28T09:23:00Z"/>
                <w:i/>
                <w:rPrChange w:id="283" w:author="yintao_ling" w:date="2020-10-28T09:23:00Z">
                  <w:rPr>
                    <w:ins w:id="284" w:author="yintao_ling" w:date="2020-10-28T09:23:00Z"/>
                  </w:rPr>
                </w:rPrChange>
              </w:rPr>
            </w:pPr>
            <m:oMathPara>
              <m:oMath>
                <m:r>
                  <w:ins w:id="285" w:author="yintao_ling" w:date="2020-10-28T09:23:00Z">
                    <w:rPr>
                      <w:rFonts w:ascii="Cambria Math" w:hAnsi="Cambria Math"/>
                      <w:rPrChange w:id="286" w:author="yintao_ling" w:date="2020-10-28T09:23:00Z">
                        <w:rPr>
                          <w:rFonts w:ascii="Cambria Math" w:hAnsi="Cambria Math"/>
                        </w:rPr>
                      </w:rPrChange>
                    </w:rPr>
                    <m:t>P+Q=</m:t>
                  </w:ins>
                </m:r>
                <m:r>
                  <w:ins w:id="287" w:author="yintao_ling" w:date="2020-10-28T09:27:00Z">
                    <w:rPr>
                      <w:rFonts w:ascii="Cambria Math" w:hAnsi="Cambria Math"/>
                    </w:rPr>
                    <m:t>O</m:t>
                  </w:ins>
                </m:r>
              </m:oMath>
            </m:oMathPara>
          </w:p>
          <w:p w14:paraId="1449B7B1" w14:textId="3CAD86E4" w:rsidR="00820E35" w:rsidRPr="00820E35" w:rsidRDefault="00820E35" w:rsidP="00820E35">
            <w:pPr>
              <w:rPr>
                <w:ins w:id="288" w:author="yintao_ling" w:date="2020-10-28T09:24:00Z"/>
                <w:i/>
              </w:rPr>
            </w:pPr>
            <m:oMathPara>
              <m:oMath>
                <m:r>
                  <w:ins w:id="289" w:author="yintao_ling" w:date="2020-10-28T09:23:00Z">
                    <w:rPr>
                      <w:rFonts w:ascii="Cambria Math" w:hAnsi="Cambria Math"/>
                    </w:rPr>
                    <m:t>P+(-P)=</m:t>
                  </w:ins>
                </m:r>
                <m:r>
                  <w:ins w:id="290" w:author="yintao_ling" w:date="2020-10-28T09:27:00Z">
                    <w:rPr>
                      <w:rFonts w:ascii="Cambria Math" w:hAnsi="Cambria Math"/>
                    </w:rPr>
                    <m:t>O</m:t>
                  </w:ins>
                </m:r>
              </m:oMath>
            </m:oMathPara>
          </w:p>
          <w:p w14:paraId="49B7AEF6" w14:textId="77777777" w:rsidR="00820E35" w:rsidRPr="00BC4668" w:rsidRDefault="00820E35" w:rsidP="00820E35">
            <w:pPr>
              <w:rPr>
                <w:ins w:id="291" w:author="yintao_ling" w:date="2020-10-28T09:23:00Z"/>
                <w:i/>
              </w:rPr>
            </w:pPr>
          </w:p>
          <w:p w14:paraId="7A0E4C02" w14:textId="77777777" w:rsidR="00820E35" w:rsidRPr="00820E35" w:rsidRDefault="00C54285">
            <w:pPr>
              <w:rPr>
                <w:ins w:id="292" w:author="yintao_ling" w:date="2020-10-28T09:24:00Z"/>
              </w:rPr>
            </w:pPr>
            <m:oMathPara>
              <m:oMath>
                <m:d>
                  <m:dPr>
                    <m:ctrlPr>
                      <w:ins w:id="293" w:author="yintao_ling" w:date="2020-10-28T09:24:00Z">
                        <w:rPr>
                          <w:rFonts w:ascii="Cambria Math" w:hAnsi="Cambria Math"/>
                          <w:i/>
                        </w:rPr>
                      </w:ins>
                    </m:ctrlPr>
                  </m:dPr>
                  <m:e>
                    <m:r>
                      <w:ins w:id="294" w:author="yintao_ling" w:date="2020-10-28T09:24:00Z">
                        <w:rPr>
                          <w:rFonts w:ascii="Cambria Math" w:hAnsi="Cambria Math"/>
                        </w:rPr>
                        <m:t>x,y</m:t>
                      </w:ins>
                    </m:r>
                  </m:e>
                </m:d>
                <m:r>
                  <w:ins w:id="295" w:author="yintao_ling" w:date="2020-10-28T09:24:00Z">
                    <w:rPr>
                      <w:rFonts w:ascii="Cambria Math" w:hAnsi="Cambria Math"/>
                    </w:rPr>
                    <m:t>+</m:t>
                  </w:ins>
                </m:r>
                <m:d>
                  <m:dPr>
                    <m:ctrlPr>
                      <w:ins w:id="296" w:author="yintao_ling" w:date="2020-10-28T09:24:00Z">
                        <w:rPr>
                          <w:rFonts w:ascii="Cambria Math" w:hAnsi="Cambria Math"/>
                          <w:i/>
                        </w:rPr>
                      </w:ins>
                    </m:ctrlPr>
                  </m:dPr>
                  <m:e>
                    <m:r>
                      <w:ins w:id="297" w:author="yintao_ling" w:date="2020-10-28T09:24:00Z">
                        <w:rPr>
                          <w:rFonts w:ascii="Cambria Math" w:hAnsi="Cambria Math"/>
                        </w:rPr>
                        <m:t>-</m:t>
                      </w:ins>
                    </m:r>
                    <m:d>
                      <m:dPr>
                        <m:ctrlPr>
                          <w:ins w:id="298" w:author="yintao_ling" w:date="2020-10-28T09:24:00Z">
                            <w:rPr>
                              <w:rFonts w:ascii="Cambria Math" w:hAnsi="Cambria Math"/>
                              <w:i/>
                            </w:rPr>
                          </w:ins>
                        </m:ctrlPr>
                      </m:dPr>
                      <m:e>
                        <m:r>
                          <w:ins w:id="299" w:author="yintao_ling" w:date="2020-10-28T09:24:00Z">
                            <w:rPr>
                              <w:rFonts w:ascii="Cambria Math" w:hAnsi="Cambria Math"/>
                            </w:rPr>
                            <m:t>x,y</m:t>
                          </w:ins>
                        </m:r>
                      </m:e>
                    </m:d>
                  </m:e>
                </m:d>
                <m:r>
                  <w:ins w:id="300" w:author="yintao_ling" w:date="2020-10-28T09:24:00Z">
                    <w:rPr>
                      <w:rFonts w:ascii="Cambria Math" w:hAnsi="Cambria Math"/>
                    </w:rPr>
                    <m:t>=0</m:t>
                  </w:ins>
                </m:r>
              </m:oMath>
            </m:oMathPara>
          </w:p>
          <w:p w14:paraId="2CAB340A" w14:textId="77777777" w:rsidR="00820E35" w:rsidRPr="00820E35" w:rsidRDefault="00C54285">
            <w:pPr>
              <w:rPr>
                <w:ins w:id="301" w:author="yintao_ling" w:date="2020-10-28T09:25:00Z"/>
              </w:rPr>
            </w:pPr>
            <m:oMathPara>
              <m:oMath>
                <m:d>
                  <m:dPr>
                    <m:ctrlPr>
                      <w:ins w:id="302" w:author="yintao_ling" w:date="2020-10-28T09:24:00Z">
                        <w:rPr>
                          <w:rFonts w:ascii="Cambria Math" w:hAnsi="Cambria Math"/>
                          <w:i/>
                        </w:rPr>
                      </w:ins>
                    </m:ctrlPr>
                  </m:dPr>
                  <m:e>
                    <m:r>
                      <w:ins w:id="303" w:author="yintao_ling" w:date="2020-10-28T09:24:00Z">
                        <w:rPr>
                          <w:rFonts w:ascii="Cambria Math" w:hAnsi="Cambria Math"/>
                        </w:rPr>
                        <m:t>x,y</m:t>
                      </w:ins>
                    </m:r>
                  </m:e>
                </m:d>
                <m:r>
                  <w:ins w:id="304" w:author="yintao_ling" w:date="2020-10-28T09:24:00Z">
                    <w:rPr>
                      <w:rFonts w:ascii="Cambria Math" w:hAnsi="Cambria Math"/>
                    </w:rPr>
                    <m:t>+</m:t>
                  </w:ins>
                </m:r>
                <m:d>
                  <m:dPr>
                    <m:ctrlPr>
                      <w:ins w:id="305" w:author="yintao_ling" w:date="2020-10-28T09:24:00Z">
                        <w:rPr>
                          <w:rFonts w:ascii="Cambria Math" w:hAnsi="Cambria Math"/>
                          <w:i/>
                        </w:rPr>
                      </w:ins>
                    </m:ctrlPr>
                  </m:dPr>
                  <m:e>
                    <m:r>
                      <w:ins w:id="306" w:author="yintao_ling" w:date="2020-10-28T09:24:00Z">
                        <w:rPr>
                          <w:rFonts w:ascii="Cambria Math" w:hAnsi="Cambria Math"/>
                        </w:rPr>
                        <m:t>x,-y</m:t>
                      </w:ins>
                    </m:r>
                  </m:e>
                </m:d>
                <m:r>
                  <w:ins w:id="307" w:author="yintao_ling" w:date="2020-10-28T09:24:00Z">
                    <w:rPr>
                      <w:rFonts w:ascii="Cambria Math" w:hAnsi="Cambria Math"/>
                    </w:rPr>
                    <m:t>=0</m:t>
                  </w:ins>
                </m:r>
              </m:oMath>
            </m:oMathPara>
          </w:p>
          <w:p w14:paraId="48E89B7A" w14:textId="1E19C34D" w:rsidR="00820E35" w:rsidRPr="00BC4668" w:rsidRDefault="00C54285" w:rsidP="00820E35">
            <w:pPr>
              <w:rPr>
                <w:ins w:id="308" w:author="yintao_ling" w:date="2020-10-28T09:25:00Z"/>
              </w:rPr>
            </w:pPr>
            <m:oMathPara>
              <m:oMath>
                <m:d>
                  <m:dPr>
                    <m:ctrlPr>
                      <w:ins w:id="309" w:author="yintao_ling" w:date="2020-10-28T09:25:00Z">
                        <w:rPr>
                          <w:rFonts w:ascii="Cambria Math" w:hAnsi="Cambria Math"/>
                          <w:i/>
                        </w:rPr>
                      </w:ins>
                    </m:ctrlPr>
                  </m:dPr>
                  <m:e>
                    <m:r>
                      <w:ins w:id="310" w:author="yintao_ling" w:date="2020-10-28T09:25:00Z">
                        <w:rPr>
                          <w:rFonts w:ascii="Cambria Math" w:hAnsi="Cambria Math"/>
                        </w:rPr>
                        <m:t>x,-y</m:t>
                      </w:ins>
                    </m:r>
                  </m:e>
                </m:d>
                <m:r>
                  <w:ins w:id="311" w:author="yintao_ling" w:date="2020-10-28T09:25:00Z">
                    <w:rPr>
                      <w:rFonts w:ascii="Cambria Math" w:hAnsi="Cambria Math"/>
                    </w:rPr>
                    <m:t>=</m:t>
                  </w:ins>
                </m:r>
                <m:r>
                  <w:ins w:id="312" w:author="yintao_ling" w:date="2020-10-28T09:32:00Z">
                    <w:rPr>
                      <w:rFonts w:ascii="Cambria Math" w:hAnsi="Cambria Math"/>
                    </w:rPr>
                    <m:t>-</m:t>
                  </w:ins>
                </m:r>
                <m:d>
                  <m:dPr>
                    <m:ctrlPr>
                      <w:ins w:id="313" w:author="yintao_ling" w:date="2020-10-28T09:25:00Z">
                        <w:rPr>
                          <w:rFonts w:ascii="Cambria Math" w:hAnsi="Cambria Math"/>
                          <w:i/>
                        </w:rPr>
                      </w:ins>
                    </m:ctrlPr>
                  </m:dPr>
                  <m:e>
                    <m:r>
                      <w:ins w:id="314" w:author="yintao_ling" w:date="2020-10-28T09:25:00Z">
                        <w:rPr>
                          <w:rFonts w:ascii="Cambria Math" w:hAnsi="Cambria Math"/>
                        </w:rPr>
                        <m:t>x,y</m:t>
                      </w:ins>
                    </m:r>
                  </m:e>
                </m:d>
                <m:r>
                  <w:ins w:id="315" w:author="yintao_ling" w:date="2020-10-28T09:25:00Z">
                    <w:rPr>
                      <w:rFonts w:ascii="Cambria Math" w:hAnsi="Cambria Math"/>
                    </w:rPr>
                    <m:t>=0</m:t>
                  </w:ins>
                </m:r>
              </m:oMath>
            </m:oMathPara>
          </w:p>
          <w:p w14:paraId="5A844A88" w14:textId="26BFF1C7" w:rsidR="00820E35" w:rsidRDefault="00820E35">
            <w:pPr>
              <w:rPr>
                <w:ins w:id="316" w:author="yintao_ling" w:date="2020-10-28T09:21:00Z"/>
              </w:rPr>
            </w:pPr>
          </w:p>
        </w:tc>
        <w:tc>
          <w:tcPr>
            <w:tcW w:w="3624" w:type="dxa"/>
            <w:tcPrChange w:id="317" w:author="yintao_ling" w:date="2020-10-28T10:03:00Z">
              <w:tcPr>
                <w:tcW w:w="4149" w:type="dxa"/>
                <w:gridSpan w:val="3"/>
              </w:tcPr>
            </w:tcPrChange>
          </w:tcPr>
          <w:p w14:paraId="202C18C1" w14:textId="239DA063" w:rsidR="00820E35" w:rsidRDefault="00820E35" w:rsidP="00820E35">
            <w:pPr>
              <w:rPr>
                <w:ins w:id="318" w:author="yintao_ling" w:date="2020-10-28T09:21:00Z"/>
              </w:rPr>
            </w:pPr>
            <w:ins w:id="319" w:author="yintao_ling" w:date="2020-10-28T09:22:00Z">
              <w:r>
                <w:rPr>
                  <w:noProof/>
                </w:rPr>
                <w:drawing>
                  <wp:inline distT="0" distB="0" distL="0" distR="0" wp14:anchorId="416F90BA" wp14:editId="556C0F38">
                    <wp:extent cx="1352550" cy="1733550"/>
                    <wp:effectExtent l="0" t="0" r="0" b="0"/>
                    <wp:docPr id="176187" name="圖片 176187" descr="https://upload.wikimedia.org/wikipedia/commons/thumb/c/c1/ECClines.svg/600px-ECClin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thumb/c/c1/ECClines.svg/600px-ECClines.svg.png"/>
                            <pic:cNvPicPr>
                              <a:picLocks noChangeAspect="1" noChangeArrowheads="1"/>
                            </pic:cNvPicPr>
                          </pic:nvPicPr>
                          <pic:blipFill rotWithShape="1">
                            <a:blip r:embed="rId160">
                              <a:extLst>
                                <a:ext uri="{28A0092B-C50C-407E-A947-70E740481C1C}">
                                  <a14:useLocalDpi xmlns:a14="http://schemas.microsoft.com/office/drawing/2010/main" val="0"/>
                                </a:ext>
                              </a:extLst>
                            </a:blip>
                            <a:srcRect l="51500" r="24833"/>
                            <a:stretch/>
                          </pic:blipFill>
                          <pic:spPr bwMode="auto">
                            <a:xfrm>
                              <a:off x="0" y="0"/>
                              <a:ext cx="1352550" cy="1733550"/>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916C0E" w14:paraId="1E9BCA41" w14:textId="77777777" w:rsidTr="00077DCE">
        <w:tblPrEx>
          <w:tblW w:w="0" w:type="auto"/>
          <w:tblInd w:w="480" w:type="dxa"/>
          <w:tblBorders>
            <w:top w:val="none" w:sz="0" w:space="0" w:color="auto"/>
            <w:left w:val="none" w:sz="0" w:space="0" w:color="auto"/>
            <w:bottom w:val="none" w:sz="0" w:space="0" w:color="auto"/>
            <w:right w:val="none" w:sz="0" w:space="0" w:color="auto"/>
            <w:insideV w:val="none" w:sz="0" w:space="0" w:color="auto"/>
          </w:tblBorders>
          <w:tblPrExChange w:id="320" w:author="yintao_ling" w:date="2020-10-28T10:03:00Z">
            <w:tblPrEx>
              <w:tblW w:w="0" w:type="auto"/>
              <w:tblInd w:w="480" w:type="dxa"/>
              <w:tblBorders>
                <w:top w:val="none" w:sz="0" w:space="0" w:color="auto"/>
                <w:left w:val="none" w:sz="0" w:space="0" w:color="auto"/>
                <w:bottom w:val="none" w:sz="0" w:space="0" w:color="auto"/>
                <w:right w:val="none" w:sz="0" w:space="0" w:color="auto"/>
                <w:insideV w:val="none" w:sz="0" w:space="0" w:color="auto"/>
              </w:tblBorders>
            </w:tblPrEx>
          </w:tblPrExChange>
        </w:tblPrEx>
        <w:trPr>
          <w:ins w:id="321" w:author="yintao_ling" w:date="2020-10-28T09:21:00Z"/>
          <w:trPrChange w:id="322" w:author="yintao_ling" w:date="2020-10-28T10:03:00Z">
            <w:trPr>
              <w:gridBefore w:val="1"/>
            </w:trPr>
          </w:trPrChange>
        </w:trPr>
        <w:tc>
          <w:tcPr>
            <w:tcW w:w="4193" w:type="dxa"/>
            <w:tcPrChange w:id="323" w:author="yintao_ling" w:date="2020-10-28T10:03:00Z">
              <w:tcPr>
                <w:tcW w:w="4148" w:type="dxa"/>
              </w:tcPr>
            </w:tcPrChange>
          </w:tcPr>
          <w:p w14:paraId="4B552AD3" w14:textId="56CDF57F" w:rsidR="00820E35" w:rsidRPr="00916C0E" w:rsidRDefault="00820E35" w:rsidP="00820E35">
            <w:pPr>
              <w:rPr>
                <w:ins w:id="324" w:author="yintao_ling" w:date="2020-10-28T09:28:00Z"/>
                <w:rFonts w:ascii="Arial" w:hAnsi="Arial" w:cs="Arial"/>
                <w:b/>
                <w:color w:val="202122"/>
                <w:sz w:val="21"/>
                <w:szCs w:val="21"/>
                <w:shd w:val="clear" w:color="auto" w:fill="FFFFFF"/>
                <w:rPrChange w:id="325" w:author="yintao_ling" w:date="2020-10-28T09:48:00Z">
                  <w:rPr>
                    <w:ins w:id="326" w:author="yintao_ling" w:date="2020-10-28T09:28:00Z"/>
                    <w:rFonts w:ascii="Arial" w:hAnsi="Arial" w:cs="Arial"/>
                    <w:color w:val="202122"/>
                    <w:sz w:val="21"/>
                    <w:szCs w:val="21"/>
                    <w:shd w:val="clear" w:color="auto" w:fill="FFFFFF"/>
                  </w:rPr>
                </w:rPrChange>
              </w:rPr>
            </w:pPr>
            <w:ins w:id="327" w:author="yintao_ling" w:date="2020-10-28T09:28:00Z">
              <w:r w:rsidRPr="00916C0E">
                <w:rPr>
                  <w:rFonts w:ascii="Arial" w:hAnsi="Arial" w:cs="Arial"/>
                  <w:b/>
                  <w:color w:val="202122"/>
                  <w:sz w:val="21"/>
                  <w:szCs w:val="21"/>
                  <w:shd w:val="clear" w:color="auto" w:fill="FFFFFF"/>
                  <w:rPrChange w:id="328" w:author="yintao_ling" w:date="2020-10-28T09:48:00Z">
                    <w:rPr>
                      <w:rFonts w:ascii="Arial" w:hAnsi="Arial" w:cs="Arial"/>
                      <w:color w:val="202122"/>
                      <w:sz w:val="21"/>
                      <w:szCs w:val="21"/>
                      <w:shd w:val="clear" w:color="auto" w:fill="FFFFFF"/>
                    </w:rPr>
                  </w:rPrChange>
                </w:rPr>
                <w:t>Point Addition</w:t>
              </w:r>
            </w:ins>
          </w:p>
          <w:p w14:paraId="53485835" w14:textId="2F8D22A8" w:rsidR="00820E35" w:rsidRPr="00BC4668" w:rsidRDefault="00820E35" w:rsidP="00820E35">
            <w:pPr>
              <w:rPr>
                <w:ins w:id="329" w:author="yintao_ling" w:date="2020-10-28T09:28:00Z"/>
                <w:i/>
              </w:rPr>
            </w:pPr>
            <m:oMathPara>
              <m:oMath>
                <m:r>
                  <w:ins w:id="330" w:author="yintao_ling" w:date="2020-10-28T09:28:00Z">
                    <w:rPr>
                      <w:rFonts w:ascii="Cambria Math" w:hAnsi="Cambria Math"/>
                    </w:rPr>
                    <m:t>P+Q+</m:t>
                  </w:ins>
                </m:r>
                <m:r>
                  <w:ins w:id="331" w:author="yintao_ling" w:date="2020-10-28T09:34:00Z">
                    <w:rPr>
                      <w:rFonts w:ascii="Cambria Math" w:hAnsi="Cambria Math"/>
                    </w:rPr>
                    <m:t>(-</m:t>
                  </w:ins>
                </m:r>
                <m:r>
                  <w:ins w:id="332" w:author="yintao_ling" w:date="2020-10-28T09:28:00Z">
                    <w:rPr>
                      <w:rFonts w:ascii="Cambria Math" w:hAnsi="Cambria Math"/>
                    </w:rPr>
                    <m:t>R</m:t>
                  </w:ins>
                </m:r>
                <m:r>
                  <w:ins w:id="333" w:author="yintao_ling" w:date="2020-10-28T09:34:00Z">
                    <w:rPr>
                      <w:rFonts w:ascii="Cambria Math" w:hAnsi="Cambria Math"/>
                    </w:rPr>
                    <m:t>)</m:t>
                  </w:ins>
                </m:r>
                <m:r>
                  <w:ins w:id="334" w:author="yintao_ling" w:date="2020-10-28T09:28:00Z">
                    <w:rPr>
                      <w:rFonts w:ascii="Cambria Math" w:hAnsi="Cambria Math"/>
                    </w:rPr>
                    <m:t>=O</m:t>
                  </w:ins>
                </m:r>
              </m:oMath>
            </m:oMathPara>
          </w:p>
          <w:p w14:paraId="1D58B1A7" w14:textId="4BA2FB8A" w:rsidR="00820E35" w:rsidRDefault="00820E35" w:rsidP="00820E35">
            <w:pPr>
              <w:rPr>
                <w:ins w:id="335" w:author="yintao_ling" w:date="2020-10-28T09:28:00Z"/>
                <w:rFonts w:ascii="Arial" w:hAnsi="Arial" w:cs="Arial"/>
                <w:color w:val="202122"/>
                <w:sz w:val="21"/>
                <w:szCs w:val="21"/>
                <w:shd w:val="clear" w:color="auto" w:fill="FFFFFF"/>
              </w:rPr>
            </w:pPr>
            <m:oMathPara>
              <m:oMath>
                <m:r>
                  <w:ins w:id="336" w:author="yintao_ling" w:date="2020-10-28T09:29:00Z">
                    <w:rPr>
                      <w:rFonts w:ascii="Cambria Math" w:hAnsi="Cambria Math"/>
                    </w:rPr>
                    <m:t>P+Q=R</m:t>
                  </w:ins>
                </m:r>
              </m:oMath>
            </m:oMathPara>
          </w:p>
          <w:p w14:paraId="6F3D1587" w14:textId="77777777" w:rsidR="00820E35" w:rsidRDefault="00820E35" w:rsidP="00820E35">
            <w:pPr>
              <w:rPr>
                <w:ins w:id="337" w:author="yintao_ling" w:date="2020-10-28T09:29:00Z"/>
                <w:rFonts w:ascii="Arial" w:hAnsi="Arial" w:cs="Arial"/>
                <w:color w:val="202122"/>
                <w:sz w:val="21"/>
                <w:szCs w:val="21"/>
                <w:shd w:val="clear" w:color="auto" w:fill="FFFFFF"/>
              </w:rPr>
            </w:pPr>
          </w:p>
          <w:p w14:paraId="2F73EAAE" w14:textId="77777777" w:rsidR="00820E35" w:rsidRPr="00D26AF8" w:rsidRDefault="00820E35">
            <w:pPr>
              <w:rPr>
                <w:ins w:id="338" w:author="yintao_ling" w:date="2020-10-28T09:39:00Z"/>
                <w:rFonts w:ascii="Arial" w:hAnsi="Arial" w:cs="Arial"/>
                <w:color w:val="202122"/>
                <w:szCs w:val="24"/>
                <w:shd w:val="clear" w:color="auto" w:fill="FFFFFF"/>
              </w:rPr>
            </w:pPr>
            <m:oMathPara>
              <m:oMath>
                <m:r>
                  <w:ins w:id="339" w:author="yintao_ling" w:date="2020-10-28T09:30:00Z">
                    <w:rPr>
                      <w:rFonts w:ascii="Cambria Math" w:hAnsi="Cambria Math" w:cs="Arial"/>
                      <w:color w:val="202122"/>
                      <w:szCs w:val="24"/>
                      <w:shd w:val="clear" w:color="auto" w:fill="FFFFFF"/>
                      <w:rPrChange w:id="340" w:author="yintao_ling" w:date="2020-10-28T09:30:00Z">
                        <w:rPr>
                          <w:rFonts w:ascii="Cambria Math" w:hAnsi="Cambria Math" w:cs="Arial"/>
                          <w:color w:val="202122"/>
                          <w:sz w:val="21"/>
                          <w:szCs w:val="21"/>
                          <w:shd w:val="clear" w:color="auto" w:fill="FFFFFF"/>
                        </w:rPr>
                      </w:rPrChange>
                    </w:rPr>
                    <m:t>λ</m:t>
                  </w:ins>
                </m:r>
                <m:r>
                  <w:ins w:id="341" w:author="yintao_ling" w:date="2020-10-28T09:30:00Z">
                    <w:rPr>
                      <w:rFonts w:ascii="Cambria Math" w:hAnsi="Cambria Math" w:cs="Arial"/>
                      <w:color w:val="202122"/>
                      <w:szCs w:val="24"/>
                      <w:shd w:val="clear" w:color="auto" w:fill="FFFFFF"/>
                    </w:rPr>
                    <m:t>=</m:t>
                  </w:ins>
                </m:r>
                <m:f>
                  <m:fPr>
                    <m:ctrlPr>
                      <w:ins w:id="342" w:author="yintao_ling" w:date="2020-10-28T09:31:00Z">
                        <w:rPr>
                          <w:rFonts w:ascii="Cambria Math" w:hAnsi="Cambria Math" w:cs="Arial"/>
                          <w:i/>
                          <w:color w:val="202122"/>
                          <w:szCs w:val="24"/>
                          <w:shd w:val="clear" w:color="auto" w:fill="FFFFFF"/>
                        </w:rPr>
                      </w:ins>
                    </m:ctrlPr>
                  </m:fPr>
                  <m:num>
                    <m:sSub>
                      <m:sSubPr>
                        <m:ctrlPr>
                          <w:ins w:id="343" w:author="yintao_ling" w:date="2020-10-28T09:31:00Z">
                            <w:rPr>
                              <w:rFonts w:ascii="Cambria Math" w:hAnsi="Cambria Math" w:cs="Arial"/>
                              <w:i/>
                              <w:color w:val="202122"/>
                              <w:szCs w:val="24"/>
                              <w:shd w:val="clear" w:color="auto" w:fill="FFFFFF"/>
                            </w:rPr>
                          </w:ins>
                        </m:ctrlPr>
                      </m:sSubPr>
                      <m:e>
                        <m:r>
                          <w:ins w:id="344" w:author="yintao_ling" w:date="2020-10-28T09:31:00Z">
                            <w:rPr>
                              <w:rFonts w:ascii="Cambria Math" w:hAnsi="Cambria Math" w:cs="Arial"/>
                              <w:color w:val="202122"/>
                              <w:szCs w:val="24"/>
                              <w:shd w:val="clear" w:color="auto" w:fill="FFFFFF"/>
                            </w:rPr>
                            <m:t>y</m:t>
                          </w:ins>
                        </m:r>
                      </m:e>
                      <m:sub>
                        <m:r>
                          <w:ins w:id="345" w:author="yintao_ling" w:date="2020-10-28T09:31:00Z">
                            <w:rPr>
                              <w:rFonts w:ascii="Cambria Math" w:hAnsi="Cambria Math" w:cs="Arial"/>
                              <w:color w:val="202122"/>
                              <w:szCs w:val="24"/>
                              <w:shd w:val="clear" w:color="auto" w:fill="FFFFFF"/>
                            </w:rPr>
                            <m:t>q</m:t>
                          </w:ins>
                        </m:r>
                      </m:sub>
                    </m:sSub>
                    <m:r>
                      <w:ins w:id="346" w:author="yintao_ling" w:date="2020-10-28T09:31:00Z">
                        <w:rPr>
                          <w:rFonts w:ascii="Cambria Math" w:hAnsi="Cambria Math" w:cs="Arial"/>
                          <w:color w:val="202122"/>
                          <w:szCs w:val="24"/>
                          <w:shd w:val="clear" w:color="auto" w:fill="FFFFFF"/>
                        </w:rPr>
                        <m:t>-</m:t>
                      </w:ins>
                    </m:r>
                    <m:sSub>
                      <m:sSubPr>
                        <m:ctrlPr>
                          <w:ins w:id="347" w:author="yintao_ling" w:date="2020-10-28T09:31:00Z">
                            <w:rPr>
                              <w:rFonts w:ascii="Cambria Math" w:hAnsi="Cambria Math" w:cs="Arial"/>
                              <w:i/>
                              <w:color w:val="202122"/>
                              <w:szCs w:val="24"/>
                              <w:shd w:val="clear" w:color="auto" w:fill="FFFFFF"/>
                            </w:rPr>
                          </w:ins>
                        </m:ctrlPr>
                      </m:sSubPr>
                      <m:e>
                        <m:r>
                          <w:ins w:id="348" w:author="yintao_ling" w:date="2020-10-28T09:31:00Z">
                            <w:rPr>
                              <w:rFonts w:ascii="Cambria Math" w:hAnsi="Cambria Math" w:cs="Arial"/>
                              <w:color w:val="202122"/>
                              <w:szCs w:val="24"/>
                              <w:shd w:val="clear" w:color="auto" w:fill="FFFFFF"/>
                            </w:rPr>
                            <m:t>y</m:t>
                          </w:ins>
                        </m:r>
                      </m:e>
                      <m:sub>
                        <m:r>
                          <w:ins w:id="349" w:author="yintao_ling" w:date="2020-10-28T09:31:00Z">
                            <w:rPr>
                              <w:rFonts w:ascii="Cambria Math" w:hAnsi="Cambria Math" w:cs="Arial"/>
                              <w:color w:val="202122"/>
                              <w:szCs w:val="24"/>
                              <w:shd w:val="clear" w:color="auto" w:fill="FFFFFF"/>
                            </w:rPr>
                            <m:t>p</m:t>
                          </w:ins>
                        </m:r>
                      </m:sub>
                    </m:sSub>
                  </m:num>
                  <m:den>
                    <m:sSub>
                      <m:sSubPr>
                        <m:ctrlPr>
                          <w:ins w:id="350" w:author="yintao_ling" w:date="2020-10-28T09:31:00Z">
                            <w:rPr>
                              <w:rFonts w:ascii="Cambria Math" w:hAnsi="Cambria Math" w:cs="Arial"/>
                              <w:i/>
                              <w:color w:val="202122"/>
                              <w:szCs w:val="24"/>
                              <w:shd w:val="clear" w:color="auto" w:fill="FFFFFF"/>
                            </w:rPr>
                          </w:ins>
                        </m:ctrlPr>
                      </m:sSubPr>
                      <m:e>
                        <m:r>
                          <w:ins w:id="351" w:author="yintao_ling" w:date="2020-10-28T09:31:00Z">
                            <w:rPr>
                              <w:rFonts w:ascii="Cambria Math" w:hAnsi="Cambria Math" w:cs="Arial"/>
                              <w:color w:val="202122"/>
                              <w:szCs w:val="24"/>
                              <w:shd w:val="clear" w:color="auto" w:fill="FFFFFF"/>
                            </w:rPr>
                            <m:t>x</m:t>
                          </w:ins>
                        </m:r>
                      </m:e>
                      <m:sub>
                        <m:r>
                          <w:ins w:id="352" w:author="yintao_ling" w:date="2020-10-28T09:31:00Z">
                            <w:rPr>
                              <w:rFonts w:ascii="Cambria Math" w:hAnsi="Cambria Math" w:cs="Arial"/>
                              <w:color w:val="202122"/>
                              <w:szCs w:val="24"/>
                              <w:shd w:val="clear" w:color="auto" w:fill="FFFFFF"/>
                            </w:rPr>
                            <m:t>q</m:t>
                          </w:ins>
                        </m:r>
                      </m:sub>
                    </m:sSub>
                    <m:r>
                      <w:ins w:id="353" w:author="yintao_ling" w:date="2020-10-28T09:31:00Z">
                        <w:rPr>
                          <w:rFonts w:ascii="Cambria Math" w:hAnsi="Cambria Math" w:cs="Arial"/>
                          <w:color w:val="202122"/>
                          <w:szCs w:val="24"/>
                          <w:shd w:val="clear" w:color="auto" w:fill="FFFFFF"/>
                        </w:rPr>
                        <m:t>-</m:t>
                      </w:ins>
                    </m:r>
                    <m:sSub>
                      <m:sSubPr>
                        <m:ctrlPr>
                          <w:ins w:id="354" w:author="yintao_ling" w:date="2020-10-28T09:31:00Z">
                            <w:rPr>
                              <w:rFonts w:ascii="Cambria Math" w:hAnsi="Cambria Math" w:cs="Arial"/>
                              <w:i/>
                              <w:color w:val="202122"/>
                              <w:szCs w:val="24"/>
                              <w:shd w:val="clear" w:color="auto" w:fill="FFFFFF"/>
                            </w:rPr>
                          </w:ins>
                        </m:ctrlPr>
                      </m:sSubPr>
                      <m:e>
                        <m:r>
                          <w:ins w:id="355" w:author="yintao_ling" w:date="2020-10-28T09:31:00Z">
                            <w:rPr>
                              <w:rFonts w:ascii="Cambria Math" w:hAnsi="Cambria Math" w:cs="Arial"/>
                              <w:color w:val="202122"/>
                              <w:szCs w:val="24"/>
                              <w:shd w:val="clear" w:color="auto" w:fill="FFFFFF"/>
                            </w:rPr>
                            <m:t>x</m:t>
                          </w:ins>
                        </m:r>
                      </m:e>
                      <m:sub>
                        <m:r>
                          <w:ins w:id="356" w:author="yintao_ling" w:date="2020-10-28T09:31:00Z">
                            <w:rPr>
                              <w:rFonts w:ascii="Cambria Math" w:hAnsi="Cambria Math" w:cs="Arial"/>
                              <w:color w:val="202122"/>
                              <w:szCs w:val="24"/>
                              <w:shd w:val="clear" w:color="auto" w:fill="FFFFFF"/>
                            </w:rPr>
                            <m:t>p</m:t>
                          </w:ins>
                        </m:r>
                      </m:sub>
                    </m:sSub>
                  </m:den>
                </m:f>
              </m:oMath>
            </m:oMathPara>
          </w:p>
          <w:p w14:paraId="1598DC63" w14:textId="77777777" w:rsidR="00D26AF8" w:rsidRPr="00D26AF8" w:rsidRDefault="00D26AF8">
            <w:pPr>
              <w:rPr>
                <w:ins w:id="357" w:author="yintao_ling" w:date="2020-10-28T09:32:00Z"/>
                <w:rFonts w:ascii="Arial" w:hAnsi="Arial" w:cs="Arial"/>
                <w:color w:val="202122"/>
                <w:szCs w:val="24"/>
                <w:shd w:val="clear" w:color="auto" w:fill="FFFFFF"/>
              </w:rPr>
            </w:pPr>
          </w:p>
          <w:p w14:paraId="244B8F38" w14:textId="77777777" w:rsidR="00D26AF8" w:rsidRPr="00D26AF8" w:rsidRDefault="00C54285">
            <w:pPr>
              <w:rPr>
                <w:ins w:id="358" w:author="yintao_ling" w:date="2020-10-28T09:39:00Z"/>
                <w:rFonts w:ascii="Arial" w:hAnsi="Arial" w:cs="Arial"/>
                <w:color w:val="202122"/>
                <w:szCs w:val="24"/>
                <w:shd w:val="clear" w:color="auto" w:fill="FFFFFF"/>
              </w:rPr>
            </w:pPr>
            <m:oMathPara>
              <m:oMath>
                <m:sSub>
                  <m:sSubPr>
                    <m:ctrlPr>
                      <w:ins w:id="359" w:author="yintao_ling" w:date="2020-10-28T09:32:00Z">
                        <w:rPr>
                          <w:rFonts w:ascii="Cambria Math" w:hAnsi="Cambria Math" w:cs="Arial"/>
                          <w:color w:val="202122"/>
                          <w:szCs w:val="24"/>
                          <w:shd w:val="clear" w:color="auto" w:fill="FFFFFF"/>
                        </w:rPr>
                      </w:ins>
                    </m:ctrlPr>
                  </m:sSubPr>
                  <m:e>
                    <m:r>
                      <w:ins w:id="360" w:author="yintao_ling" w:date="2020-10-28T09:38:00Z">
                        <w:rPr>
                          <w:rFonts w:ascii="Cambria Math" w:hAnsi="Cambria Math" w:cs="Arial"/>
                          <w:color w:val="202122"/>
                          <w:szCs w:val="24"/>
                          <w:shd w:val="clear" w:color="auto" w:fill="FFFFFF"/>
                        </w:rPr>
                        <m:t>y</m:t>
                      </w:ins>
                    </m:r>
                  </m:e>
                  <m:sub>
                    <m:r>
                      <w:ins w:id="361" w:author="yintao_ling" w:date="2020-10-28T09:32:00Z">
                        <w:rPr>
                          <w:rFonts w:ascii="Cambria Math" w:hAnsi="Cambria Math" w:cs="Arial"/>
                          <w:color w:val="202122"/>
                          <w:szCs w:val="24"/>
                          <w:shd w:val="clear" w:color="auto" w:fill="FFFFFF"/>
                        </w:rPr>
                        <m:t>r</m:t>
                      </w:ins>
                    </m:r>
                  </m:sub>
                </m:sSub>
                <m:r>
                  <w:ins w:id="362" w:author="yintao_ling" w:date="2020-10-28T09:39:00Z">
                    <w:rPr>
                      <w:rFonts w:ascii="Cambria Math" w:hAnsi="Cambria Math" w:cs="Arial"/>
                      <w:color w:val="202122"/>
                      <w:szCs w:val="24"/>
                      <w:shd w:val="clear" w:color="auto" w:fill="FFFFFF"/>
                    </w:rPr>
                    <m:t>-</m:t>
                  </w:ins>
                </m:r>
                <m:sSub>
                  <m:sSubPr>
                    <m:ctrlPr>
                      <w:ins w:id="363" w:author="yintao_ling" w:date="2020-10-28T09:39:00Z">
                        <w:rPr>
                          <w:rFonts w:ascii="Cambria Math" w:hAnsi="Cambria Math" w:cs="Arial"/>
                          <w:i/>
                          <w:color w:val="202122"/>
                          <w:szCs w:val="24"/>
                          <w:shd w:val="clear" w:color="auto" w:fill="FFFFFF"/>
                        </w:rPr>
                      </w:ins>
                    </m:ctrlPr>
                  </m:sSubPr>
                  <m:e>
                    <m:r>
                      <w:ins w:id="364" w:author="yintao_ling" w:date="2020-10-28T09:39:00Z">
                        <w:rPr>
                          <w:rFonts w:ascii="Cambria Math" w:hAnsi="Cambria Math" w:cs="Arial"/>
                          <w:color w:val="202122"/>
                          <w:szCs w:val="24"/>
                          <w:shd w:val="clear" w:color="auto" w:fill="FFFFFF"/>
                        </w:rPr>
                        <m:t>y</m:t>
                      </w:ins>
                    </m:r>
                  </m:e>
                  <m:sub>
                    <m:r>
                      <w:ins w:id="365" w:author="yintao_ling" w:date="2020-10-28T09:39:00Z">
                        <w:rPr>
                          <w:rFonts w:ascii="Cambria Math" w:hAnsi="Cambria Math" w:cs="Arial"/>
                          <w:color w:val="202122"/>
                          <w:szCs w:val="24"/>
                          <w:shd w:val="clear" w:color="auto" w:fill="FFFFFF"/>
                        </w:rPr>
                        <m:t>p</m:t>
                      </w:ins>
                    </m:r>
                  </m:sub>
                </m:sSub>
                <m:r>
                  <w:ins w:id="366" w:author="yintao_ling" w:date="2020-10-28T09:34:00Z">
                    <w:rPr>
                      <w:rFonts w:ascii="Cambria Math" w:hAnsi="Cambria Math" w:cs="Arial"/>
                      <w:color w:val="202122"/>
                      <w:szCs w:val="24"/>
                      <w:shd w:val="clear" w:color="auto" w:fill="FFFFFF"/>
                    </w:rPr>
                    <m:t>=</m:t>
                  </w:ins>
                </m:r>
                <m:r>
                  <w:ins w:id="367" w:author="yintao_ling" w:date="2020-10-28T09:34:00Z">
                    <w:rPr>
                      <w:rFonts w:ascii="Cambria Math" w:hAnsi="Cambria Math" w:cs="Arial" w:hint="eastAsia"/>
                      <w:color w:val="202122"/>
                      <w:szCs w:val="24"/>
                      <w:shd w:val="clear" w:color="auto" w:fill="FFFFFF"/>
                    </w:rPr>
                    <m:t>λ</m:t>
                  </w:ins>
                </m:r>
                <m:r>
                  <w:ins w:id="368" w:author="yintao_ling" w:date="2020-10-28T09:38:00Z">
                    <w:rPr>
                      <w:rFonts w:ascii="Cambria Math" w:hAnsi="Cambria Math" w:cs="Arial"/>
                      <w:color w:val="202122"/>
                      <w:szCs w:val="24"/>
                      <w:shd w:val="clear" w:color="auto" w:fill="FFFFFF"/>
                    </w:rPr>
                    <m:t>(</m:t>
                  </w:ins>
                </m:r>
                <m:sSub>
                  <m:sSubPr>
                    <m:ctrlPr>
                      <w:ins w:id="369" w:author="yintao_ling" w:date="2020-10-28T09:38:00Z">
                        <w:rPr>
                          <w:rFonts w:ascii="Cambria Math" w:hAnsi="Cambria Math" w:cs="Arial"/>
                          <w:color w:val="202122"/>
                          <w:szCs w:val="24"/>
                          <w:shd w:val="clear" w:color="auto" w:fill="FFFFFF"/>
                        </w:rPr>
                      </w:ins>
                    </m:ctrlPr>
                  </m:sSubPr>
                  <m:e>
                    <m:r>
                      <w:ins w:id="370" w:author="yintao_ling" w:date="2020-10-28T09:38:00Z">
                        <w:rPr>
                          <w:rFonts w:ascii="Cambria Math" w:hAnsi="Cambria Math" w:cs="Arial"/>
                          <w:color w:val="202122"/>
                          <w:szCs w:val="24"/>
                          <w:shd w:val="clear" w:color="auto" w:fill="FFFFFF"/>
                        </w:rPr>
                        <m:t>x</m:t>
                      </w:ins>
                    </m:r>
                  </m:e>
                  <m:sub>
                    <m:r>
                      <w:ins w:id="371" w:author="yintao_ling" w:date="2020-10-28T09:38:00Z">
                        <w:rPr>
                          <w:rFonts w:ascii="Cambria Math" w:hAnsi="Cambria Math" w:cs="Arial"/>
                          <w:color w:val="202122"/>
                          <w:szCs w:val="24"/>
                          <w:shd w:val="clear" w:color="auto" w:fill="FFFFFF"/>
                        </w:rPr>
                        <m:t>r</m:t>
                      </w:ins>
                    </m:r>
                  </m:sub>
                </m:sSub>
                <m:r>
                  <w:ins w:id="372" w:author="yintao_ling" w:date="2020-10-28T09:38:00Z">
                    <w:rPr>
                      <w:rFonts w:ascii="Cambria Math" w:hAnsi="Cambria Math" w:cs="Arial"/>
                      <w:color w:val="202122"/>
                      <w:szCs w:val="24"/>
                      <w:shd w:val="clear" w:color="auto" w:fill="FFFFFF"/>
                    </w:rPr>
                    <m:t>-</m:t>
                  </w:ins>
                </m:r>
                <m:sSub>
                  <m:sSubPr>
                    <m:ctrlPr>
                      <w:ins w:id="373" w:author="yintao_ling" w:date="2020-10-28T09:38:00Z">
                        <w:rPr>
                          <w:rFonts w:ascii="Cambria Math" w:hAnsi="Cambria Math" w:cs="Arial"/>
                          <w:color w:val="202122"/>
                          <w:szCs w:val="24"/>
                          <w:shd w:val="clear" w:color="auto" w:fill="FFFFFF"/>
                        </w:rPr>
                      </w:ins>
                    </m:ctrlPr>
                  </m:sSubPr>
                  <m:e>
                    <m:r>
                      <w:ins w:id="374" w:author="yintao_ling" w:date="2020-10-28T09:38:00Z">
                        <w:rPr>
                          <w:rFonts w:ascii="Cambria Math" w:hAnsi="Cambria Math" w:cs="Arial"/>
                          <w:color w:val="202122"/>
                          <w:szCs w:val="24"/>
                          <w:shd w:val="clear" w:color="auto" w:fill="FFFFFF"/>
                        </w:rPr>
                        <m:t>x</m:t>
                      </w:ins>
                    </m:r>
                  </m:e>
                  <m:sub>
                    <m:r>
                      <w:ins w:id="375" w:author="yintao_ling" w:date="2020-10-28T09:39:00Z">
                        <w:rPr>
                          <w:rFonts w:ascii="Cambria Math" w:hAnsi="Cambria Math" w:cs="Arial"/>
                          <w:color w:val="202122"/>
                          <w:szCs w:val="24"/>
                          <w:shd w:val="clear" w:color="auto" w:fill="FFFFFF"/>
                        </w:rPr>
                        <m:t>p</m:t>
                      </w:ins>
                    </m:r>
                  </m:sub>
                </m:sSub>
                <m:r>
                  <w:ins w:id="376" w:author="yintao_ling" w:date="2020-10-28T09:39:00Z">
                    <w:rPr>
                      <w:rFonts w:ascii="Cambria Math" w:hAnsi="Cambria Math" w:cs="Arial"/>
                      <w:color w:val="202122"/>
                      <w:szCs w:val="24"/>
                      <w:shd w:val="clear" w:color="auto" w:fill="FFFFFF"/>
                    </w:rPr>
                    <m:t>)</m:t>
                  </w:ins>
                </m:r>
              </m:oMath>
            </m:oMathPara>
          </w:p>
          <w:p w14:paraId="06159491" w14:textId="1264BA79" w:rsidR="00D26AF8" w:rsidRPr="00D26AF8" w:rsidRDefault="00C54285" w:rsidP="00D26AF8">
            <w:pPr>
              <w:rPr>
                <w:ins w:id="377" w:author="yintao_ling" w:date="2020-10-28T09:40:00Z"/>
                <w:rFonts w:ascii="Arial" w:hAnsi="Arial" w:cs="Arial"/>
                <w:color w:val="202122"/>
                <w:szCs w:val="24"/>
                <w:shd w:val="clear" w:color="auto" w:fill="FFFFFF"/>
              </w:rPr>
            </w:pPr>
            <m:oMathPara>
              <m:oMath>
                <m:sSub>
                  <m:sSubPr>
                    <m:ctrlPr>
                      <w:ins w:id="378" w:author="yintao_ling" w:date="2020-10-28T09:39:00Z">
                        <w:rPr>
                          <w:rFonts w:ascii="Cambria Math" w:hAnsi="Cambria Math" w:cs="Arial"/>
                          <w:color w:val="202122"/>
                          <w:szCs w:val="24"/>
                          <w:shd w:val="clear" w:color="auto" w:fill="FFFFFF"/>
                        </w:rPr>
                      </w:ins>
                    </m:ctrlPr>
                  </m:sSubPr>
                  <m:e>
                    <m:r>
                      <w:ins w:id="379" w:author="yintao_ling" w:date="2020-10-28T09:39:00Z">
                        <w:rPr>
                          <w:rFonts w:ascii="Cambria Math" w:hAnsi="Cambria Math" w:cs="Arial"/>
                          <w:color w:val="202122"/>
                          <w:szCs w:val="24"/>
                          <w:shd w:val="clear" w:color="auto" w:fill="FFFFFF"/>
                        </w:rPr>
                        <m:t>y</m:t>
                      </w:ins>
                    </m:r>
                  </m:e>
                  <m:sub>
                    <m:r>
                      <w:ins w:id="380" w:author="yintao_ling" w:date="2020-10-28T09:39:00Z">
                        <w:rPr>
                          <w:rFonts w:ascii="Cambria Math" w:hAnsi="Cambria Math" w:cs="Arial"/>
                          <w:color w:val="202122"/>
                          <w:szCs w:val="24"/>
                          <w:shd w:val="clear" w:color="auto" w:fill="FFFFFF"/>
                        </w:rPr>
                        <m:t>r</m:t>
                      </w:ins>
                    </m:r>
                  </m:sub>
                </m:sSub>
                <m:r>
                  <w:ins w:id="381" w:author="yintao_ling" w:date="2020-10-28T09:39:00Z">
                    <w:rPr>
                      <w:rFonts w:ascii="Cambria Math" w:hAnsi="Cambria Math" w:cs="Arial"/>
                      <w:color w:val="202122"/>
                      <w:szCs w:val="24"/>
                      <w:shd w:val="clear" w:color="auto" w:fill="FFFFFF"/>
                    </w:rPr>
                    <m:t>=</m:t>
                  </w:ins>
                </m:r>
                <m:r>
                  <w:ins w:id="382" w:author="yintao_ling" w:date="2020-10-28T09:39:00Z">
                    <w:rPr>
                      <w:rFonts w:ascii="Cambria Math" w:hAnsi="Cambria Math" w:cs="Arial" w:hint="eastAsia"/>
                      <w:color w:val="202122"/>
                      <w:szCs w:val="24"/>
                      <w:shd w:val="clear" w:color="auto" w:fill="FFFFFF"/>
                    </w:rPr>
                    <m:t>λ</m:t>
                  </w:ins>
                </m:r>
                <m:sSub>
                  <m:sSubPr>
                    <m:ctrlPr>
                      <w:ins w:id="383" w:author="yintao_ling" w:date="2020-10-28T09:39:00Z">
                        <w:rPr>
                          <w:rFonts w:ascii="Cambria Math" w:hAnsi="Cambria Math" w:cs="Arial"/>
                          <w:color w:val="202122"/>
                          <w:szCs w:val="24"/>
                          <w:shd w:val="clear" w:color="auto" w:fill="FFFFFF"/>
                        </w:rPr>
                      </w:ins>
                    </m:ctrlPr>
                  </m:sSubPr>
                  <m:e>
                    <m:r>
                      <w:ins w:id="384" w:author="yintao_ling" w:date="2020-10-28T09:39:00Z">
                        <w:rPr>
                          <w:rFonts w:ascii="Cambria Math" w:hAnsi="Cambria Math" w:cs="Arial"/>
                          <w:color w:val="202122"/>
                          <w:szCs w:val="24"/>
                          <w:shd w:val="clear" w:color="auto" w:fill="FFFFFF"/>
                        </w:rPr>
                        <m:t>x</m:t>
                      </w:ins>
                    </m:r>
                  </m:e>
                  <m:sub>
                    <m:r>
                      <w:ins w:id="385" w:author="yintao_ling" w:date="2020-10-28T09:39:00Z">
                        <w:rPr>
                          <w:rFonts w:ascii="Cambria Math" w:hAnsi="Cambria Math" w:cs="Arial"/>
                          <w:color w:val="202122"/>
                          <w:szCs w:val="24"/>
                          <w:shd w:val="clear" w:color="auto" w:fill="FFFFFF"/>
                        </w:rPr>
                        <m:t>r</m:t>
                      </w:ins>
                    </m:r>
                  </m:sub>
                </m:sSub>
                <m:r>
                  <w:ins w:id="386" w:author="yintao_ling" w:date="2020-10-28T09:39:00Z">
                    <w:rPr>
                      <w:rFonts w:ascii="Cambria Math" w:hAnsi="Cambria Math" w:cs="Arial"/>
                      <w:color w:val="202122"/>
                      <w:szCs w:val="24"/>
                      <w:shd w:val="clear" w:color="auto" w:fill="FFFFFF"/>
                    </w:rPr>
                    <m:t>-</m:t>
                  </w:ins>
                </m:r>
                <m:sSub>
                  <m:sSubPr>
                    <m:ctrlPr>
                      <w:ins w:id="387" w:author="yintao_ling" w:date="2020-10-28T09:39:00Z">
                        <w:rPr>
                          <w:rFonts w:ascii="Cambria Math" w:hAnsi="Cambria Math" w:cs="Arial"/>
                          <w:color w:val="202122"/>
                          <w:szCs w:val="24"/>
                          <w:shd w:val="clear" w:color="auto" w:fill="FFFFFF"/>
                        </w:rPr>
                      </w:ins>
                    </m:ctrlPr>
                  </m:sSubPr>
                  <m:e>
                    <m:r>
                      <w:ins w:id="388" w:author="yintao_ling" w:date="2020-10-28T09:40:00Z">
                        <w:rPr>
                          <w:rFonts w:ascii="Cambria Math" w:hAnsi="Cambria Math" w:cs="Arial" w:hint="eastAsia"/>
                          <w:color w:val="202122"/>
                          <w:szCs w:val="24"/>
                          <w:shd w:val="clear" w:color="auto" w:fill="FFFFFF"/>
                        </w:rPr>
                        <m:t>λ</m:t>
                      </w:ins>
                    </m:r>
                    <m:r>
                      <w:ins w:id="389" w:author="yintao_ling" w:date="2020-10-28T09:39:00Z">
                        <w:rPr>
                          <w:rFonts w:ascii="Cambria Math" w:hAnsi="Cambria Math" w:cs="Arial"/>
                          <w:color w:val="202122"/>
                          <w:szCs w:val="24"/>
                          <w:shd w:val="clear" w:color="auto" w:fill="FFFFFF"/>
                        </w:rPr>
                        <m:t>x</m:t>
                      </w:ins>
                    </m:r>
                  </m:e>
                  <m:sub>
                    <m:r>
                      <w:ins w:id="390" w:author="yintao_ling" w:date="2020-10-28T09:39:00Z">
                        <w:rPr>
                          <w:rFonts w:ascii="Cambria Math" w:hAnsi="Cambria Math" w:cs="Arial"/>
                          <w:color w:val="202122"/>
                          <w:szCs w:val="24"/>
                          <w:shd w:val="clear" w:color="auto" w:fill="FFFFFF"/>
                        </w:rPr>
                        <m:t>p</m:t>
                      </w:ins>
                    </m:r>
                  </m:sub>
                </m:sSub>
                <m:r>
                  <w:ins w:id="391" w:author="yintao_ling" w:date="2020-10-28T09:40:00Z">
                    <w:rPr>
                      <w:rFonts w:ascii="Cambria Math" w:hAnsi="Cambria Math" w:cs="Arial" w:hint="eastAsia"/>
                      <w:color w:val="202122"/>
                      <w:szCs w:val="24"/>
                      <w:shd w:val="clear" w:color="auto" w:fill="FFFFFF"/>
                    </w:rPr>
                    <m:t>+</m:t>
                  </w:ins>
                </m:r>
                <m:sSub>
                  <m:sSubPr>
                    <m:ctrlPr>
                      <w:ins w:id="392" w:author="yintao_ling" w:date="2020-10-28T09:40:00Z">
                        <w:rPr>
                          <w:rFonts w:ascii="Cambria Math" w:hAnsi="Cambria Math" w:cs="Arial"/>
                          <w:i/>
                          <w:color w:val="202122"/>
                          <w:szCs w:val="24"/>
                          <w:shd w:val="clear" w:color="auto" w:fill="FFFFFF"/>
                        </w:rPr>
                      </w:ins>
                    </m:ctrlPr>
                  </m:sSubPr>
                  <m:e>
                    <m:r>
                      <w:ins w:id="393" w:author="yintao_ling" w:date="2020-10-28T09:40:00Z">
                        <w:rPr>
                          <w:rFonts w:ascii="Cambria Math" w:hAnsi="Cambria Math" w:cs="Arial"/>
                          <w:color w:val="202122"/>
                          <w:szCs w:val="24"/>
                          <w:shd w:val="clear" w:color="auto" w:fill="FFFFFF"/>
                        </w:rPr>
                        <m:t>y</m:t>
                      </w:ins>
                    </m:r>
                  </m:e>
                  <m:sub>
                    <m:r>
                      <w:ins w:id="394" w:author="yintao_ling" w:date="2020-10-28T09:40:00Z">
                        <w:rPr>
                          <w:rFonts w:ascii="Cambria Math" w:hAnsi="Cambria Math" w:cs="Arial"/>
                          <w:color w:val="202122"/>
                          <w:szCs w:val="24"/>
                          <w:shd w:val="clear" w:color="auto" w:fill="FFFFFF"/>
                        </w:rPr>
                        <m:t>p</m:t>
                      </w:ins>
                    </m:r>
                  </m:sub>
                </m:sSub>
              </m:oMath>
            </m:oMathPara>
          </w:p>
          <w:p w14:paraId="2FB01791" w14:textId="5C654CCA" w:rsidR="00D26AF8" w:rsidRPr="00BC4668" w:rsidRDefault="00C54285" w:rsidP="00D26AF8">
            <w:pPr>
              <w:rPr>
                <w:ins w:id="395" w:author="yintao_ling" w:date="2020-10-28T09:40:00Z"/>
                <w:rFonts w:ascii="Arial" w:hAnsi="Arial" w:cs="Arial"/>
                <w:color w:val="202122"/>
                <w:szCs w:val="24"/>
                <w:shd w:val="clear" w:color="auto" w:fill="FFFFFF"/>
              </w:rPr>
            </w:pPr>
            <m:oMathPara>
              <m:oMath>
                <m:sSub>
                  <m:sSubPr>
                    <m:ctrlPr>
                      <w:ins w:id="396" w:author="yintao_ling" w:date="2020-10-28T09:40:00Z">
                        <w:rPr>
                          <w:rFonts w:ascii="Cambria Math" w:hAnsi="Cambria Math" w:cs="Arial"/>
                          <w:color w:val="202122"/>
                          <w:szCs w:val="24"/>
                          <w:shd w:val="clear" w:color="auto" w:fill="FFFFFF"/>
                        </w:rPr>
                      </w:ins>
                    </m:ctrlPr>
                  </m:sSubPr>
                  <m:e>
                    <m:r>
                      <w:ins w:id="397" w:author="yintao_ling" w:date="2020-10-28T09:40:00Z">
                        <w:rPr>
                          <w:rFonts w:ascii="Cambria Math" w:hAnsi="Cambria Math" w:cs="Arial"/>
                          <w:color w:val="202122"/>
                          <w:szCs w:val="24"/>
                          <w:shd w:val="clear" w:color="auto" w:fill="FFFFFF"/>
                        </w:rPr>
                        <m:t>y</m:t>
                      </w:ins>
                    </m:r>
                  </m:e>
                  <m:sub>
                    <m:r>
                      <w:ins w:id="398" w:author="yintao_ling" w:date="2020-10-28T09:40:00Z">
                        <w:rPr>
                          <w:rFonts w:ascii="Cambria Math" w:hAnsi="Cambria Math" w:cs="Arial"/>
                          <w:color w:val="202122"/>
                          <w:szCs w:val="24"/>
                          <w:shd w:val="clear" w:color="auto" w:fill="FFFFFF"/>
                        </w:rPr>
                        <m:t>r</m:t>
                      </w:ins>
                    </m:r>
                  </m:sub>
                </m:sSub>
                <m:r>
                  <w:ins w:id="399" w:author="yintao_ling" w:date="2020-10-28T09:40:00Z">
                    <w:rPr>
                      <w:rFonts w:ascii="Cambria Math" w:hAnsi="Cambria Math" w:cs="Arial"/>
                      <w:color w:val="202122"/>
                      <w:szCs w:val="24"/>
                      <w:shd w:val="clear" w:color="auto" w:fill="FFFFFF"/>
                    </w:rPr>
                    <m:t>=</m:t>
                  </w:ins>
                </m:r>
                <m:r>
                  <w:ins w:id="400" w:author="yintao_ling" w:date="2020-10-28T09:40:00Z">
                    <w:rPr>
                      <w:rFonts w:ascii="Cambria Math" w:hAnsi="Cambria Math" w:cs="Arial" w:hint="eastAsia"/>
                      <w:color w:val="202122"/>
                      <w:szCs w:val="24"/>
                      <w:shd w:val="clear" w:color="auto" w:fill="FFFFFF"/>
                    </w:rPr>
                    <m:t>λ</m:t>
                  </w:ins>
                </m:r>
                <m:sSub>
                  <m:sSubPr>
                    <m:ctrlPr>
                      <w:ins w:id="401" w:author="yintao_ling" w:date="2020-10-28T09:40:00Z">
                        <w:rPr>
                          <w:rFonts w:ascii="Cambria Math" w:hAnsi="Cambria Math" w:cs="Arial"/>
                          <w:color w:val="202122"/>
                          <w:szCs w:val="24"/>
                          <w:shd w:val="clear" w:color="auto" w:fill="FFFFFF"/>
                        </w:rPr>
                      </w:ins>
                    </m:ctrlPr>
                  </m:sSubPr>
                  <m:e>
                    <m:r>
                      <w:ins w:id="402" w:author="yintao_ling" w:date="2020-10-28T09:40:00Z">
                        <w:rPr>
                          <w:rFonts w:ascii="Cambria Math" w:hAnsi="Cambria Math" w:cs="Arial"/>
                          <w:color w:val="202122"/>
                          <w:szCs w:val="24"/>
                          <w:shd w:val="clear" w:color="auto" w:fill="FFFFFF"/>
                        </w:rPr>
                        <m:t>x</m:t>
                      </w:ins>
                    </m:r>
                  </m:e>
                  <m:sub>
                    <m:r>
                      <w:ins w:id="403" w:author="yintao_ling" w:date="2020-10-28T09:40:00Z">
                        <w:rPr>
                          <w:rFonts w:ascii="Cambria Math" w:hAnsi="Cambria Math" w:cs="Arial"/>
                          <w:color w:val="202122"/>
                          <w:szCs w:val="24"/>
                          <w:shd w:val="clear" w:color="auto" w:fill="FFFFFF"/>
                        </w:rPr>
                        <m:t>r</m:t>
                      </w:ins>
                    </m:r>
                  </m:sub>
                </m:sSub>
                <m:r>
                  <w:ins w:id="404" w:author="yintao_ling" w:date="2020-10-28T09:40:00Z">
                    <w:rPr>
                      <w:rFonts w:ascii="Cambria Math" w:hAnsi="Cambria Math" w:cs="Arial"/>
                      <w:color w:val="202122"/>
                      <w:szCs w:val="24"/>
                      <w:shd w:val="clear" w:color="auto" w:fill="FFFFFF"/>
                    </w:rPr>
                    <m:t>+</m:t>
                  </w:ins>
                </m:r>
                <m:r>
                  <w:ins w:id="405" w:author="yintao_ling" w:date="2020-10-28T09:41:00Z">
                    <w:rPr>
                      <w:rFonts w:ascii="Cambria Math" w:hAnsi="Cambria Math" w:cs="Arial"/>
                      <w:color w:val="202122"/>
                      <w:szCs w:val="24"/>
                      <w:shd w:val="clear" w:color="auto" w:fill="FFFFFF"/>
                    </w:rPr>
                    <m:t>β,  β=</m:t>
                  </w:ins>
                </m:r>
                <m:sSub>
                  <m:sSubPr>
                    <m:ctrlPr>
                      <w:ins w:id="406" w:author="yintao_ling" w:date="2020-10-28T09:40:00Z">
                        <w:rPr>
                          <w:rFonts w:ascii="Cambria Math" w:hAnsi="Cambria Math" w:cs="Arial"/>
                          <w:color w:val="202122"/>
                          <w:szCs w:val="24"/>
                          <w:shd w:val="clear" w:color="auto" w:fill="FFFFFF"/>
                        </w:rPr>
                      </w:ins>
                    </m:ctrlPr>
                  </m:sSubPr>
                  <m:e>
                    <m:sSub>
                      <m:sSubPr>
                        <m:ctrlPr>
                          <w:ins w:id="407" w:author="yintao_ling" w:date="2020-10-28T09:41:00Z">
                            <w:rPr>
                              <w:rFonts w:ascii="Cambria Math" w:hAnsi="Cambria Math" w:cs="Arial"/>
                              <w:i/>
                              <w:color w:val="202122"/>
                              <w:szCs w:val="24"/>
                              <w:shd w:val="clear" w:color="auto" w:fill="FFFFFF"/>
                            </w:rPr>
                          </w:ins>
                        </m:ctrlPr>
                      </m:sSubPr>
                      <m:e>
                        <m:r>
                          <w:ins w:id="408" w:author="yintao_ling" w:date="2020-10-28T09:41:00Z">
                            <w:rPr>
                              <w:rFonts w:ascii="Cambria Math" w:hAnsi="Cambria Math" w:cs="Arial"/>
                              <w:color w:val="202122"/>
                              <w:szCs w:val="24"/>
                              <w:shd w:val="clear" w:color="auto" w:fill="FFFFFF"/>
                            </w:rPr>
                            <m:t>y</m:t>
                          </w:ins>
                        </m:r>
                      </m:e>
                      <m:sub>
                        <m:r>
                          <w:ins w:id="409" w:author="yintao_ling" w:date="2020-10-28T09:41:00Z">
                            <w:rPr>
                              <w:rFonts w:ascii="Cambria Math" w:hAnsi="Cambria Math" w:cs="Arial"/>
                              <w:color w:val="202122"/>
                              <w:szCs w:val="24"/>
                              <w:shd w:val="clear" w:color="auto" w:fill="FFFFFF"/>
                            </w:rPr>
                            <m:t>p</m:t>
                          </w:ins>
                        </m:r>
                      </m:sub>
                    </m:sSub>
                    <m:r>
                      <w:ins w:id="410" w:author="yintao_ling" w:date="2020-10-28T09:41:00Z">
                        <w:rPr>
                          <w:rFonts w:ascii="Cambria Math" w:hAnsi="Cambria Math" w:cs="Arial"/>
                          <w:color w:val="202122"/>
                          <w:szCs w:val="24"/>
                          <w:shd w:val="clear" w:color="auto" w:fill="FFFFFF"/>
                        </w:rPr>
                        <m:t>-</m:t>
                      </w:ins>
                    </m:r>
                    <m:r>
                      <w:ins w:id="411" w:author="yintao_ling" w:date="2020-10-28T09:40:00Z">
                        <w:rPr>
                          <w:rFonts w:ascii="Cambria Math" w:hAnsi="Cambria Math" w:cs="Arial" w:hint="eastAsia"/>
                          <w:color w:val="202122"/>
                          <w:szCs w:val="24"/>
                          <w:shd w:val="clear" w:color="auto" w:fill="FFFFFF"/>
                        </w:rPr>
                        <m:t>λ</m:t>
                      </w:ins>
                    </m:r>
                    <m:r>
                      <w:ins w:id="412" w:author="yintao_ling" w:date="2020-10-28T09:40:00Z">
                        <w:rPr>
                          <w:rFonts w:ascii="Cambria Math" w:hAnsi="Cambria Math" w:cs="Arial"/>
                          <w:color w:val="202122"/>
                          <w:szCs w:val="24"/>
                          <w:shd w:val="clear" w:color="auto" w:fill="FFFFFF"/>
                        </w:rPr>
                        <m:t>x</m:t>
                      </w:ins>
                    </m:r>
                  </m:e>
                  <m:sub>
                    <m:r>
                      <w:ins w:id="413" w:author="yintao_ling" w:date="2020-10-28T09:40:00Z">
                        <w:rPr>
                          <w:rFonts w:ascii="Cambria Math" w:hAnsi="Cambria Math" w:cs="Arial"/>
                          <w:color w:val="202122"/>
                          <w:szCs w:val="24"/>
                          <w:shd w:val="clear" w:color="auto" w:fill="FFFFFF"/>
                        </w:rPr>
                        <m:t>p</m:t>
                      </w:ins>
                    </m:r>
                  </m:sub>
                </m:sSub>
              </m:oMath>
            </m:oMathPara>
          </w:p>
          <w:p w14:paraId="6F5DACFC" w14:textId="77777777" w:rsidR="00D26AF8" w:rsidRPr="00D26AF8" w:rsidRDefault="00C54285" w:rsidP="00D26AF8">
            <w:pPr>
              <w:rPr>
                <w:ins w:id="414" w:author="yintao_ling" w:date="2020-10-28T09:43:00Z"/>
                <w:rFonts w:ascii="Arial" w:hAnsi="Arial" w:cs="Arial"/>
                <w:color w:val="202122"/>
                <w:szCs w:val="24"/>
                <w:shd w:val="clear" w:color="auto" w:fill="FFFFFF"/>
                <w:rPrChange w:id="415" w:author="yintao_ling" w:date="2020-10-28T09:43:00Z">
                  <w:rPr>
                    <w:ins w:id="416" w:author="yintao_ling" w:date="2020-10-28T09:43:00Z"/>
                    <w:rFonts w:ascii="Cambria Math" w:hAnsi="Cambria Math" w:cs="Arial"/>
                    <w:i/>
                    <w:color w:val="202122"/>
                    <w:szCs w:val="24"/>
                    <w:shd w:val="clear" w:color="auto" w:fill="FFFFFF"/>
                  </w:rPr>
                </w:rPrChange>
              </w:rPr>
            </w:pPr>
            <m:oMathPara>
              <m:oMath>
                <m:sSup>
                  <m:sSupPr>
                    <m:ctrlPr>
                      <w:ins w:id="417" w:author="yintao_ling" w:date="2020-10-28T09:41:00Z">
                        <w:rPr>
                          <w:rFonts w:ascii="Cambria Math" w:hAnsi="Cambria Math" w:cs="Arial"/>
                          <w:color w:val="202122"/>
                          <w:szCs w:val="24"/>
                          <w:shd w:val="clear" w:color="auto" w:fill="FFFFFF"/>
                        </w:rPr>
                      </w:ins>
                    </m:ctrlPr>
                  </m:sSupPr>
                  <m:e>
                    <m:sSub>
                      <m:sSubPr>
                        <m:ctrlPr>
                          <w:ins w:id="418" w:author="yintao_ling" w:date="2020-10-28T09:41:00Z">
                            <w:rPr>
                              <w:rFonts w:ascii="Cambria Math" w:hAnsi="Cambria Math" w:cs="Arial"/>
                              <w:color w:val="202122"/>
                              <w:szCs w:val="24"/>
                              <w:shd w:val="clear" w:color="auto" w:fill="FFFFFF"/>
                            </w:rPr>
                          </w:ins>
                        </m:ctrlPr>
                      </m:sSubPr>
                      <m:e>
                        <m:r>
                          <w:ins w:id="419" w:author="yintao_ling" w:date="2020-10-28T09:41:00Z">
                            <w:rPr>
                              <w:rFonts w:ascii="Cambria Math" w:hAnsi="Cambria Math" w:cs="Arial"/>
                              <w:color w:val="202122"/>
                              <w:szCs w:val="24"/>
                              <w:shd w:val="clear" w:color="auto" w:fill="FFFFFF"/>
                            </w:rPr>
                            <m:t>y</m:t>
                          </w:ins>
                        </m:r>
                      </m:e>
                      <m:sub>
                        <m:r>
                          <w:ins w:id="420" w:author="yintao_ling" w:date="2020-10-28T09:41:00Z">
                            <w:rPr>
                              <w:rFonts w:ascii="Cambria Math" w:hAnsi="Cambria Math" w:cs="Arial"/>
                              <w:color w:val="202122"/>
                              <w:szCs w:val="24"/>
                              <w:shd w:val="clear" w:color="auto" w:fill="FFFFFF"/>
                            </w:rPr>
                            <m:t>r</m:t>
                          </w:ins>
                        </m:r>
                      </m:sub>
                    </m:sSub>
                  </m:e>
                  <m:sup>
                    <m:r>
                      <w:ins w:id="421" w:author="yintao_ling" w:date="2020-10-28T09:41:00Z">
                        <w:rPr>
                          <w:rFonts w:ascii="Cambria Math" w:hAnsi="Cambria Math" w:cs="Arial"/>
                          <w:color w:val="202122"/>
                          <w:szCs w:val="24"/>
                          <w:shd w:val="clear" w:color="auto" w:fill="FFFFFF"/>
                        </w:rPr>
                        <m:t>2</m:t>
                      </w:ins>
                    </m:r>
                  </m:sup>
                </m:sSup>
                <m:r>
                  <w:ins w:id="422" w:author="yintao_ling" w:date="2020-10-28T09:41:00Z">
                    <w:rPr>
                      <w:rFonts w:ascii="Cambria Math" w:hAnsi="Cambria Math" w:cs="Arial"/>
                      <w:color w:val="202122"/>
                      <w:szCs w:val="24"/>
                      <w:shd w:val="clear" w:color="auto" w:fill="FFFFFF"/>
                    </w:rPr>
                    <m:t>=</m:t>
                  </w:ins>
                </m:r>
                <m:sSup>
                  <m:sSupPr>
                    <m:ctrlPr>
                      <w:ins w:id="423" w:author="yintao_ling" w:date="2020-10-28T09:42:00Z">
                        <w:rPr>
                          <w:rFonts w:ascii="Cambria Math" w:hAnsi="Cambria Math" w:cs="Arial"/>
                          <w:i/>
                          <w:color w:val="202122"/>
                          <w:szCs w:val="24"/>
                          <w:shd w:val="clear" w:color="auto" w:fill="FFFFFF"/>
                        </w:rPr>
                      </w:ins>
                    </m:ctrlPr>
                  </m:sSupPr>
                  <m:e>
                    <m:d>
                      <m:dPr>
                        <m:ctrlPr>
                          <w:ins w:id="424" w:author="yintao_ling" w:date="2020-10-28T09:42:00Z">
                            <w:rPr>
                              <w:rFonts w:ascii="Cambria Math" w:hAnsi="Cambria Math" w:cs="Arial"/>
                              <w:i/>
                              <w:color w:val="202122"/>
                              <w:szCs w:val="24"/>
                              <w:shd w:val="clear" w:color="auto" w:fill="FFFFFF"/>
                            </w:rPr>
                          </w:ins>
                        </m:ctrlPr>
                      </m:dPr>
                      <m:e>
                        <m:r>
                          <w:ins w:id="425" w:author="yintao_ling" w:date="2020-10-28T09:42:00Z">
                            <w:rPr>
                              <w:rFonts w:ascii="Cambria Math" w:hAnsi="Cambria Math" w:cs="Arial" w:hint="eastAsia"/>
                              <w:color w:val="202122"/>
                              <w:szCs w:val="24"/>
                              <w:shd w:val="clear" w:color="auto" w:fill="FFFFFF"/>
                            </w:rPr>
                            <m:t>λ</m:t>
                          </w:ins>
                        </m:r>
                        <m:sSub>
                          <m:sSubPr>
                            <m:ctrlPr>
                              <w:ins w:id="426" w:author="yintao_ling" w:date="2020-10-28T09:42:00Z">
                                <w:rPr>
                                  <w:rFonts w:ascii="Cambria Math" w:hAnsi="Cambria Math" w:cs="Arial"/>
                                  <w:color w:val="202122"/>
                                  <w:szCs w:val="24"/>
                                  <w:shd w:val="clear" w:color="auto" w:fill="FFFFFF"/>
                                </w:rPr>
                              </w:ins>
                            </m:ctrlPr>
                          </m:sSubPr>
                          <m:e>
                            <m:r>
                              <w:ins w:id="427" w:author="yintao_ling" w:date="2020-10-28T09:42:00Z">
                                <w:rPr>
                                  <w:rFonts w:ascii="Cambria Math" w:hAnsi="Cambria Math" w:cs="Arial"/>
                                  <w:color w:val="202122"/>
                                  <w:szCs w:val="24"/>
                                  <w:shd w:val="clear" w:color="auto" w:fill="FFFFFF"/>
                                </w:rPr>
                                <m:t>x</m:t>
                              </w:ins>
                            </m:r>
                          </m:e>
                          <m:sub>
                            <m:r>
                              <w:ins w:id="428" w:author="yintao_ling" w:date="2020-10-28T09:42:00Z">
                                <w:rPr>
                                  <w:rFonts w:ascii="Cambria Math" w:hAnsi="Cambria Math" w:cs="Arial"/>
                                  <w:color w:val="202122"/>
                                  <w:szCs w:val="24"/>
                                  <w:shd w:val="clear" w:color="auto" w:fill="FFFFFF"/>
                                </w:rPr>
                                <m:t>r</m:t>
                              </w:ins>
                            </m:r>
                          </m:sub>
                        </m:sSub>
                        <m:r>
                          <w:ins w:id="429" w:author="yintao_ling" w:date="2020-10-28T09:42:00Z">
                            <w:rPr>
                              <w:rFonts w:ascii="Cambria Math" w:hAnsi="Cambria Math" w:cs="Arial"/>
                              <w:color w:val="202122"/>
                              <w:szCs w:val="24"/>
                              <w:shd w:val="clear" w:color="auto" w:fill="FFFFFF"/>
                            </w:rPr>
                            <m:t>+β</m:t>
                          </w:ins>
                        </m:r>
                        <m:ctrlPr>
                          <w:ins w:id="430" w:author="yintao_ling" w:date="2020-10-28T09:42:00Z">
                            <w:rPr>
                              <w:rFonts w:ascii="Cambria Math" w:hAnsi="Cambria Math" w:cs="Arial"/>
                              <w:color w:val="202122"/>
                              <w:szCs w:val="24"/>
                              <w:shd w:val="clear" w:color="auto" w:fill="FFFFFF"/>
                            </w:rPr>
                          </w:ins>
                        </m:ctrlPr>
                      </m:e>
                    </m:d>
                  </m:e>
                  <m:sup>
                    <m:r>
                      <w:ins w:id="431" w:author="yintao_ling" w:date="2020-10-28T09:42:00Z">
                        <w:rPr>
                          <w:rFonts w:ascii="Cambria Math" w:hAnsi="Cambria Math" w:cs="Arial"/>
                          <w:color w:val="202122"/>
                          <w:szCs w:val="24"/>
                          <w:shd w:val="clear" w:color="auto" w:fill="FFFFFF"/>
                        </w:rPr>
                        <m:t>2</m:t>
                      </w:ins>
                    </m:r>
                  </m:sup>
                </m:sSup>
              </m:oMath>
            </m:oMathPara>
          </w:p>
          <w:p w14:paraId="451E1FA0" w14:textId="344D8015" w:rsidR="00D26AF8" w:rsidRPr="00BC4668" w:rsidRDefault="00C54285" w:rsidP="00D26AF8">
            <w:pPr>
              <w:rPr>
                <w:ins w:id="432" w:author="yintao_ling" w:date="2020-10-28T09:39:00Z"/>
                <w:rFonts w:ascii="Arial" w:hAnsi="Arial" w:cs="Arial"/>
                <w:color w:val="202122"/>
                <w:szCs w:val="24"/>
                <w:shd w:val="clear" w:color="auto" w:fill="FFFFFF"/>
              </w:rPr>
            </w:pPr>
            <m:oMathPara>
              <m:oMath>
                <m:sSup>
                  <m:sSupPr>
                    <m:ctrlPr>
                      <w:ins w:id="433" w:author="yintao_ling" w:date="2020-10-28T09:43:00Z">
                        <w:rPr>
                          <w:rFonts w:ascii="Cambria Math" w:hAnsi="Cambria Math" w:cs="Arial"/>
                          <w:i/>
                          <w:color w:val="202122"/>
                          <w:szCs w:val="24"/>
                          <w:shd w:val="clear" w:color="auto" w:fill="FFFFFF"/>
                        </w:rPr>
                      </w:ins>
                    </m:ctrlPr>
                  </m:sSupPr>
                  <m:e>
                    <m:d>
                      <m:dPr>
                        <m:ctrlPr>
                          <w:ins w:id="434" w:author="yintao_ling" w:date="2020-10-28T09:43:00Z">
                            <w:rPr>
                              <w:rFonts w:ascii="Cambria Math" w:hAnsi="Cambria Math" w:cs="Arial"/>
                              <w:i/>
                              <w:color w:val="202122"/>
                              <w:szCs w:val="24"/>
                              <w:shd w:val="clear" w:color="auto" w:fill="FFFFFF"/>
                            </w:rPr>
                          </w:ins>
                        </m:ctrlPr>
                      </m:dPr>
                      <m:e>
                        <m:r>
                          <w:ins w:id="435" w:author="yintao_ling" w:date="2020-10-28T09:43:00Z">
                            <w:rPr>
                              <w:rFonts w:ascii="Cambria Math" w:hAnsi="Cambria Math" w:cs="Arial" w:hint="eastAsia"/>
                              <w:color w:val="202122"/>
                              <w:szCs w:val="24"/>
                              <w:shd w:val="clear" w:color="auto" w:fill="FFFFFF"/>
                            </w:rPr>
                            <m:t>λ</m:t>
                          </w:ins>
                        </m:r>
                        <m:sSub>
                          <m:sSubPr>
                            <m:ctrlPr>
                              <w:ins w:id="436" w:author="yintao_ling" w:date="2020-10-28T09:43:00Z">
                                <w:rPr>
                                  <w:rFonts w:ascii="Cambria Math" w:hAnsi="Cambria Math" w:cs="Arial"/>
                                  <w:color w:val="202122"/>
                                  <w:szCs w:val="24"/>
                                  <w:shd w:val="clear" w:color="auto" w:fill="FFFFFF"/>
                                </w:rPr>
                              </w:ins>
                            </m:ctrlPr>
                          </m:sSubPr>
                          <m:e>
                            <m:r>
                              <w:ins w:id="437" w:author="yintao_ling" w:date="2020-10-28T09:43:00Z">
                                <w:rPr>
                                  <w:rFonts w:ascii="Cambria Math" w:hAnsi="Cambria Math" w:cs="Arial"/>
                                  <w:color w:val="202122"/>
                                  <w:szCs w:val="24"/>
                                  <w:shd w:val="clear" w:color="auto" w:fill="FFFFFF"/>
                                </w:rPr>
                                <m:t>x</m:t>
                              </w:ins>
                            </m:r>
                          </m:e>
                          <m:sub>
                            <m:r>
                              <w:ins w:id="438" w:author="yintao_ling" w:date="2020-10-28T09:43:00Z">
                                <w:rPr>
                                  <w:rFonts w:ascii="Cambria Math" w:hAnsi="Cambria Math" w:cs="Arial"/>
                                  <w:color w:val="202122"/>
                                  <w:szCs w:val="24"/>
                                  <w:shd w:val="clear" w:color="auto" w:fill="FFFFFF"/>
                                </w:rPr>
                                <m:t>r</m:t>
                              </w:ins>
                            </m:r>
                          </m:sub>
                        </m:sSub>
                        <m:r>
                          <w:ins w:id="439" w:author="yintao_ling" w:date="2020-10-28T09:43:00Z">
                            <w:rPr>
                              <w:rFonts w:ascii="Cambria Math" w:hAnsi="Cambria Math" w:cs="Arial"/>
                              <w:color w:val="202122"/>
                              <w:szCs w:val="24"/>
                              <w:shd w:val="clear" w:color="auto" w:fill="FFFFFF"/>
                            </w:rPr>
                            <m:t>+β</m:t>
                          </w:ins>
                        </m:r>
                        <m:ctrlPr>
                          <w:ins w:id="440" w:author="yintao_ling" w:date="2020-10-28T09:43:00Z">
                            <w:rPr>
                              <w:rFonts w:ascii="Cambria Math" w:hAnsi="Cambria Math" w:cs="Arial"/>
                              <w:color w:val="202122"/>
                              <w:szCs w:val="24"/>
                              <w:shd w:val="clear" w:color="auto" w:fill="FFFFFF"/>
                            </w:rPr>
                          </w:ins>
                        </m:ctrlPr>
                      </m:e>
                    </m:d>
                  </m:e>
                  <m:sup>
                    <m:r>
                      <w:ins w:id="441" w:author="yintao_ling" w:date="2020-10-28T09:43:00Z">
                        <w:rPr>
                          <w:rFonts w:ascii="Cambria Math" w:hAnsi="Cambria Math" w:cs="Arial"/>
                          <w:color w:val="202122"/>
                          <w:szCs w:val="24"/>
                          <w:shd w:val="clear" w:color="auto" w:fill="FFFFFF"/>
                        </w:rPr>
                        <m:t>2</m:t>
                      </w:ins>
                    </m:r>
                  </m:sup>
                </m:sSup>
                <m:r>
                  <w:ins w:id="442" w:author="yintao_ling" w:date="2020-10-28T09:43:00Z">
                    <w:rPr>
                      <w:rFonts w:ascii="Cambria Math" w:hAnsi="Cambria Math" w:cs="Arial"/>
                      <w:color w:val="202122"/>
                      <w:szCs w:val="24"/>
                      <w:shd w:val="clear" w:color="auto" w:fill="FFFFFF"/>
                    </w:rPr>
                    <m:t>=</m:t>
                  </w:ins>
                </m:r>
                <m:sSup>
                  <m:sSupPr>
                    <m:ctrlPr>
                      <w:ins w:id="443" w:author="yintao_ling" w:date="2020-10-28T09:44:00Z">
                        <w:rPr>
                          <w:rFonts w:ascii="Cambria Math" w:hAnsi="Cambria Math" w:cs="Arial"/>
                          <w:i/>
                          <w:color w:val="202122"/>
                          <w:szCs w:val="24"/>
                          <w:shd w:val="clear" w:color="auto" w:fill="FFFFFF"/>
                        </w:rPr>
                      </w:ins>
                    </m:ctrlPr>
                  </m:sSupPr>
                  <m:e>
                    <m:sSub>
                      <m:sSubPr>
                        <m:ctrlPr>
                          <w:ins w:id="444" w:author="yintao_ling" w:date="2020-10-28T09:44:00Z">
                            <w:rPr>
                              <w:rFonts w:ascii="Cambria Math" w:hAnsi="Cambria Math" w:cs="Arial"/>
                              <w:i/>
                              <w:color w:val="202122"/>
                              <w:szCs w:val="24"/>
                              <w:shd w:val="clear" w:color="auto" w:fill="FFFFFF"/>
                            </w:rPr>
                          </w:ins>
                        </m:ctrlPr>
                      </m:sSubPr>
                      <m:e>
                        <m:r>
                          <w:ins w:id="445" w:author="yintao_ling" w:date="2020-10-28T09:44:00Z">
                            <w:rPr>
                              <w:rFonts w:ascii="Cambria Math" w:hAnsi="Cambria Math" w:cs="Arial"/>
                              <w:color w:val="202122"/>
                              <w:szCs w:val="24"/>
                              <w:shd w:val="clear" w:color="auto" w:fill="FFFFFF"/>
                            </w:rPr>
                            <m:t>x</m:t>
                          </w:ins>
                        </m:r>
                      </m:e>
                      <m:sub>
                        <m:r>
                          <w:ins w:id="446" w:author="yintao_ling" w:date="2020-10-28T09:44:00Z">
                            <w:rPr>
                              <w:rFonts w:ascii="Cambria Math" w:hAnsi="Cambria Math" w:cs="Arial"/>
                              <w:color w:val="202122"/>
                              <w:szCs w:val="24"/>
                              <w:shd w:val="clear" w:color="auto" w:fill="FFFFFF"/>
                            </w:rPr>
                            <m:t>r</m:t>
                          </w:ins>
                        </m:r>
                      </m:sub>
                    </m:sSub>
                  </m:e>
                  <m:sup>
                    <m:r>
                      <w:ins w:id="447" w:author="yintao_ling" w:date="2020-10-28T09:44:00Z">
                        <w:rPr>
                          <w:rFonts w:ascii="Cambria Math" w:hAnsi="Cambria Math" w:cs="Arial"/>
                          <w:color w:val="202122"/>
                          <w:szCs w:val="24"/>
                          <w:shd w:val="clear" w:color="auto" w:fill="FFFFFF"/>
                        </w:rPr>
                        <m:t>3</m:t>
                      </w:ins>
                    </m:r>
                  </m:sup>
                </m:sSup>
                <m:r>
                  <w:ins w:id="448" w:author="yintao_ling" w:date="2020-10-28T09:44:00Z">
                    <w:rPr>
                      <w:rFonts w:ascii="Cambria Math" w:hAnsi="Cambria Math" w:cs="Arial"/>
                      <w:color w:val="202122"/>
                      <w:szCs w:val="24"/>
                      <w:shd w:val="clear" w:color="auto" w:fill="FFFFFF"/>
                    </w:rPr>
                    <m:t>+ax+b</m:t>
                  </w:ins>
                </m:r>
              </m:oMath>
            </m:oMathPara>
          </w:p>
          <w:p w14:paraId="6F474481" w14:textId="53A5345C" w:rsidR="00916C0E" w:rsidRDefault="00916C0E" w:rsidP="00916C0E">
            <w:pPr>
              <w:rPr>
                <w:ins w:id="449" w:author="yintao_ling" w:date="2020-10-28T09:46:00Z"/>
                <w:rFonts w:ascii="Arial" w:hAnsi="Arial" w:cs="Arial"/>
                <w:color w:val="202122"/>
                <w:sz w:val="21"/>
                <w:szCs w:val="21"/>
                <w:shd w:val="clear" w:color="auto" w:fill="FFFFFF"/>
              </w:rPr>
            </w:pPr>
            <w:ins w:id="450" w:author="yintao_ling" w:date="2020-10-28T09:45:00Z">
              <w:r>
                <w:rPr>
                  <w:rFonts w:ascii="Arial" w:hAnsi="Arial" w:cs="Arial" w:hint="eastAsia"/>
                  <w:color w:val="202122"/>
                  <w:sz w:val="21"/>
                  <w:szCs w:val="21"/>
                  <w:shd w:val="clear" w:color="auto" w:fill="FFFFFF"/>
                </w:rPr>
                <w:t xml:space="preserve">The </w:t>
              </w:r>
            </w:ins>
            <w:ins w:id="451" w:author="yintao_ling" w:date="2020-10-28T09:46:00Z">
              <w:r>
                <w:rPr>
                  <w:rFonts w:ascii="Arial" w:hAnsi="Arial" w:cs="Arial"/>
                  <w:color w:val="202122"/>
                  <w:sz w:val="21"/>
                  <w:szCs w:val="21"/>
                  <w:shd w:val="clear" w:color="auto" w:fill="FFFFFF"/>
                </w:rPr>
                <w:t>coefficient of x</w:t>
              </w:r>
              <w:r w:rsidRPr="00916C0E">
                <w:rPr>
                  <w:rFonts w:ascii="Arial" w:hAnsi="Arial" w:cs="Arial"/>
                  <w:color w:val="202122"/>
                  <w:sz w:val="21"/>
                  <w:szCs w:val="21"/>
                  <w:shd w:val="clear" w:color="auto" w:fill="FFFFFF"/>
                  <w:vertAlign w:val="superscript"/>
                  <w:rPrChange w:id="452" w:author="yintao_ling" w:date="2020-10-28T09:46:00Z">
                    <w:rPr>
                      <w:rFonts w:ascii="Arial" w:hAnsi="Arial" w:cs="Arial"/>
                      <w:color w:val="202122"/>
                      <w:sz w:val="21"/>
                      <w:szCs w:val="21"/>
                      <w:shd w:val="clear" w:color="auto" w:fill="FFFFFF"/>
                    </w:rPr>
                  </w:rPrChange>
                </w:rPr>
                <w:t>2</w:t>
              </w:r>
              <w:r>
                <w:rPr>
                  <w:rFonts w:ascii="Arial" w:hAnsi="Arial" w:cs="Arial"/>
                  <w:color w:val="202122"/>
                  <w:sz w:val="21"/>
                  <w:szCs w:val="21"/>
                  <w:shd w:val="clear" w:color="auto" w:fill="FFFFFF"/>
                </w:rPr>
                <w:t xml:space="preserve"> is opposite sum of roots.</w:t>
              </w:r>
            </w:ins>
          </w:p>
          <w:p w14:paraId="31E02133" w14:textId="689E1FD8" w:rsidR="00916C0E" w:rsidRPr="00BC4668" w:rsidRDefault="00C54285" w:rsidP="00916C0E">
            <w:pPr>
              <w:rPr>
                <w:ins w:id="453" w:author="yintao_ling" w:date="2020-10-28T09:47:00Z"/>
                <w:rFonts w:ascii="Arial" w:hAnsi="Arial" w:cs="Arial"/>
                <w:color w:val="202122"/>
                <w:szCs w:val="24"/>
                <w:shd w:val="clear" w:color="auto" w:fill="FFFFFF"/>
              </w:rPr>
            </w:pPr>
            <m:oMathPara>
              <m:oMath>
                <m:sSub>
                  <m:sSubPr>
                    <m:ctrlPr>
                      <w:ins w:id="454" w:author="yintao_ling" w:date="2020-10-28T09:47:00Z">
                        <w:rPr>
                          <w:rFonts w:ascii="Cambria Math" w:hAnsi="Cambria Math" w:cs="Arial"/>
                          <w:color w:val="202122"/>
                          <w:szCs w:val="24"/>
                          <w:shd w:val="clear" w:color="auto" w:fill="FFFFFF"/>
                        </w:rPr>
                      </w:ins>
                    </m:ctrlPr>
                  </m:sSubPr>
                  <m:e>
                    <m:r>
                      <w:ins w:id="455" w:author="yintao_ling" w:date="2020-10-28T09:47:00Z">
                        <w:rPr>
                          <w:rFonts w:ascii="Cambria Math" w:hAnsi="Cambria Math" w:cs="Arial"/>
                          <w:color w:val="202122"/>
                          <w:szCs w:val="24"/>
                          <w:shd w:val="clear" w:color="auto" w:fill="FFFFFF"/>
                        </w:rPr>
                        <m:t>x</m:t>
                      </w:ins>
                    </m:r>
                  </m:e>
                  <m:sub>
                    <m:r>
                      <w:ins w:id="456" w:author="yintao_ling" w:date="2020-10-28T09:47:00Z">
                        <w:rPr>
                          <w:rFonts w:ascii="Cambria Math" w:hAnsi="Cambria Math" w:cs="Arial"/>
                          <w:color w:val="202122"/>
                          <w:szCs w:val="24"/>
                          <w:shd w:val="clear" w:color="auto" w:fill="FFFFFF"/>
                        </w:rPr>
                        <m:t>r</m:t>
                      </w:ins>
                    </m:r>
                  </m:sub>
                </m:sSub>
                <m:r>
                  <w:ins w:id="457" w:author="yintao_ling" w:date="2020-10-28T09:47:00Z">
                    <w:rPr>
                      <w:rFonts w:ascii="Cambria Math" w:hAnsi="Cambria Math" w:cs="Arial"/>
                      <w:color w:val="202122"/>
                      <w:szCs w:val="24"/>
                      <w:shd w:val="clear" w:color="auto" w:fill="FFFFFF"/>
                    </w:rPr>
                    <m:t>=</m:t>
                  </w:ins>
                </m:r>
                <m:sSup>
                  <m:sSupPr>
                    <m:ctrlPr>
                      <w:ins w:id="458" w:author="yintao_ling" w:date="2020-10-28T09:47:00Z">
                        <w:rPr>
                          <w:rFonts w:ascii="Cambria Math" w:hAnsi="Cambria Math" w:cs="Arial"/>
                          <w:i/>
                          <w:color w:val="202122"/>
                          <w:szCs w:val="24"/>
                          <w:shd w:val="clear" w:color="auto" w:fill="FFFFFF"/>
                        </w:rPr>
                      </w:ins>
                    </m:ctrlPr>
                  </m:sSupPr>
                  <m:e>
                    <m:r>
                      <w:ins w:id="459" w:author="yintao_ling" w:date="2020-10-28T09:47:00Z">
                        <w:rPr>
                          <w:rFonts w:ascii="Cambria Math" w:hAnsi="Cambria Math" w:cs="Arial" w:hint="eastAsia"/>
                          <w:color w:val="202122"/>
                          <w:szCs w:val="24"/>
                          <w:shd w:val="clear" w:color="auto" w:fill="FFFFFF"/>
                        </w:rPr>
                        <m:t>λ</m:t>
                      </w:ins>
                    </m:r>
                  </m:e>
                  <m:sup>
                    <m:r>
                      <w:ins w:id="460" w:author="yintao_ling" w:date="2020-10-28T09:47:00Z">
                        <w:rPr>
                          <w:rFonts w:ascii="Cambria Math" w:hAnsi="Cambria Math" w:cs="Arial"/>
                          <w:color w:val="202122"/>
                          <w:szCs w:val="24"/>
                          <w:shd w:val="clear" w:color="auto" w:fill="FFFFFF"/>
                        </w:rPr>
                        <m:t>2</m:t>
                      </w:ins>
                    </m:r>
                  </m:sup>
                </m:sSup>
                <m:r>
                  <w:ins w:id="461" w:author="yintao_ling" w:date="2020-10-28T09:47:00Z">
                    <w:rPr>
                      <w:rFonts w:ascii="Cambria Math" w:hAnsi="Cambria Math" w:cs="Arial"/>
                      <w:color w:val="202122"/>
                      <w:szCs w:val="24"/>
                      <w:shd w:val="clear" w:color="auto" w:fill="FFFFFF"/>
                    </w:rPr>
                    <m:t>-</m:t>
                  </w:ins>
                </m:r>
                <m:sSub>
                  <m:sSubPr>
                    <m:ctrlPr>
                      <w:ins w:id="462" w:author="yintao_ling" w:date="2020-10-28T09:47:00Z">
                        <w:rPr>
                          <w:rFonts w:ascii="Cambria Math" w:hAnsi="Cambria Math" w:cs="Arial"/>
                          <w:color w:val="202122"/>
                          <w:szCs w:val="24"/>
                          <w:shd w:val="clear" w:color="auto" w:fill="FFFFFF"/>
                        </w:rPr>
                      </w:ins>
                    </m:ctrlPr>
                  </m:sSubPr>
                  <m:e>
                    <m:r>
                      <w:ins w:id="463" w:author="yintao_ling" w:date="2020-10-28T09:47:00Z">
                        <w:rPr>
                          <w:rFonts w:ascii="Cambria Math" w:hAnsi="Cambria Math" w:cs="Arial"/>
                          <w:color w:val="202122"/>
                          <w:szCs w:val="24"/>
                          <w:shd w:val="clear" w:color="auto" w:fill="FFFFFF"/>
                        </w:rPr>
                        <m:t>x</m:t>
                      </w:ins>
                    </m:r>
                  </m:e>
                  <m:sub>
                    <m:r>
                      <w:ins w:id="464" w:author="yintao_ling" w:date="2020-10-28T09:47:00Z">
                        <w:rPr>
                          <w:rFonts w:ascii="Cambria Math" w:hAnsi="Cambria Math" w:cs="Arial"/>
                          <w:color w:val="202122"/>
                          <w:szCs w:val="24"/>
                          <w:shd w:val="clear" w:color="auto" w:fill="FFFFFF"/>
                        </w:rPr>
                        <m:t>p</m:t>
                      </w:ins>
                    </m:r>
                  </m:sub>
                </m:sSub>
                <m:r>
                  <w:ins w:id="465" w:author="yintao_ling" w:date="2020-10-28T09:47:00Z">
                    <w:rPr>
                      <w:rFonts w:ascii="Cambria Math" w:hAnsi="Cambria Math" w:cs="Arial"/>
                      <w:color w:val="202122"/>
                      <w:szCs w:val="24"/>
                      <w:shd w:val="clear" w:color="auto" w:fill="FFFFFF"/>
                    </w:rPr>
                    <m:t>-</m:t>
                  </w:ins>
                </m:r>
                <m:sSub>
                  <m:sSubPr>
                    <m:ctrlPr>
                      <w:ins w:id="466" w:author="yintao_ling" w:date="2020-10-28T09:47:00Z">
                        <w:rPr>
                          <w:rFonts w:ascii="Cambria Math" w:hAnsi="Cambria Math" w:cs="Arial"/>
                          <w:color w:val="202122"/>
                          <w:szCs w:val="24"/>
                          <w:shd w:val="clear" w:color="auto" w:fill="FFFFFF"/>
                        </w:rPr>
                      </w:ins>
                    </m:ctrlPr>
                  </m:sSubPr>
                  <m:e>
                    <m:r>
                      <w:ins w:id="467" w:author="yintao_ling" w:date="2020-10-28T09:47:00Z">
                        <w:rPr>
                          <w:rFonts w:ascii="Cambria Math" w:hAnsi="Cambria Math" w:cs="Arial"/>
                          <w:color w:val="202122"/>
                          <w:szCs w:val="24"/>
                          <w:shd w:val="clear" w:color="auto" w:fill="FFFFFF"/>
                        </w:rPr>
                        <m:t>x</m:t>
                      </w:ins>
                    </m:r>
                  </m:e>
                  <m:sub>
                    <m:r>
                      <w:ins w:id="468" w:author="yintao_ling" w:date="2020-10-28T09:47:00Z">
                        <w:rPr>
                          <w:rFonts w:ascii="Cambria Math" w:hAnsi="Cambria Math" w:cs="Arial"/>
                          <w:color w:val="202122"/>
                          <w:szCs w:val="24"/>
                          <w:shd w:val="clear" w:color="auto" w:fill="FFFFFF"/>
                        </w:rPr>
                        <m:t>q</m:t>
                      </w:ins>
                    </m:r>
                  </m:sub>
                </m:sSub>
              </m:oMath>
            </m:oMathPara>
          </w:p>
          <w:p w14:paraId="7E667811" w14:textId="5F15FD7C" w:rsidR="00916C0E" w:rsidRPr="00BC4668" w:rsidRDefault="00C54285" w:rsidP="00916C0E">
            <w:pPr>
              <w:rPr>
                <w:ins w:id="469" w:author="yintao_ling" w:date="2020-10-28T09:47:00Z"/>
                <w:rFonts w:ascii="Arial" w:hAnsi="Arial" w:cs="Arial"/>
                <w:color w:val="202122"/>
                <w:szCs w:val="24"/>
                <w:shd w:val="clear" w:color="auto" w:fill="FFFFFF"/>
              </w:rPr>
            </w:pPr>
            <m:oMathPara>
              <m:oMath>
                <m:sSub>
                  <m:sSubPr>
                    <m:ctrlPr>
                      <w:ins w:id="470" w:author="yintao_ling" w:date="2020-10-28T09:47:00Z">
                        <w:rPr>
                          <w:rFonts w:ascii="Cambria Math" w:hAnsi="Cambria Math" w:cs="Arial"/>
                          <w:color w:val="202122"/>
                          <w:szCs w:val="24"/>
                          <w:shd w:val="clear" w:color="auto" w:fill="FFFFFF"/>
                        </w:rPr>
                      </w:ins>
                    </m:ctrlPr>
                  </m:sSubPr>
                  <m:e>
                    <m:r>
                      <w:ins w:id="471" w:author="yintao_ling" w:date="2020-10-28T09:47:00Z">
                        <w:rPr>
                          <w:rFonts w:ascii="Cambria Math" w:hAnsi="Cambria Math" w:cs="Arial"/>
                          <w:color w:val="202122"/>
                          <w:szCs w:val="24"/>
                          <w:shd w:val="clear" w:color="auto" w:fill="FFFFFF"/>
                        </w:rPr>
                        <m:t>y</m:t>
                      </w:ins>
                    </m:r>
                  </m:e>
                  <m:sub>
                    <m:r>
                      <w:ins w:id="472" w:author="yintao_ling" w:date="2020-10-28T09:47:00Z">
                        <w:rPr>
                          <w:rFonts w:ascii="Cambria Math" w:hAnsi="Cambria Math" w:cs="Arial"/>
                          <w:color w:val="202122"/>
                          <w:szCs w:val="24"/>
                          <w:shd w:val="clear" w:color="auto" w:fill="FFFFFF"/>
                        </w:rPr>
                        <m:t>r</m:t>
                      </w:ins>
                    </m:r>
                  </m:sub>
                </m:sSub>
                <m:r>
                  <w:ins w:id="473" w:author="yintao_ling" w:date="2020-10-28T09:47:00Z">
                    <w:rPr>
                      <w:rFonts w:ascii="Cambria Math" w:hAnsi="Cambria Math" w:cs="Arial"/>
                      <w:color w:val="202122"/>
                      <w:szCs w:val="24"/>
                      <w:shd w:val="clear" w:color="auto" w:fill="FFFFFF"/>
                    </w:rPr>
                    <m:t>=</m:t>
                  </w:ins>
                </m:r>
                <m:r>
                  <w:ins w:id="474" w:author="yintao_ling" w:date="2020-10-28T09:47:00Z">
                    <w:rPr>
                      <w:rFonts w:ascii="Cambria Math" w:hAnsi="Cambria Math" w:cs="Arial" w:hint="eastAsia"/>
                      <w:color w:val="202122"/>
                      <w:szCs w:val="24"/>
                      <w:shd w:val="clear" w:color="auto" w:fill="FFFFFF"/>
                    </w:rPr>
                    <m:t>λ</m:t>
                  </w:ins>
                </m:r>
                <m:d>
                  <m:dPr>
                    <m:ctrlPr>
                      <w:ins w:id="475" w:author="yintao_ling" w:date="2020-10-28T09:47:00Z">
                        <w:rPr>
                          <w:rFonts w:ascii="Cambria Math" w:hAnsi="Cambria Math" w:cs="Arial"/>
                          <w:i/>
                          <w:color w:val="202122"/>
                          <w:szCs w:val="24"/>
                          <w:shd w:val="clear" w:color="auto" w:fill="FFFFFF"/>
                        </w:rPr>
                      </w:ins>
                    </m:ctrlPr>
                  </m:dPr>
                  <m:e>
                    <m:sSub>
                      <m:sSubPr>
                        <m:ctrlPr>
                          <w:ins w:id="476" w:author="yintao_ling" w:date="2020-10-28T09:47:00Z">
                            <w:rPr>
                              <w:rFonts w:ascii="Cambria Math" w:hAnsi="Cambria Math" w:cs="Arial"/>
                              <w:color w:val="202122"/>
                              <w:szCs w:val="24"/>
                              <w:shd w:val="clear" w:color="auto" w:fill="FFFFFF"/>
                            </w:rPr>
                          </w:ins>
                        </m:ctrlPr>
                      </m:sSubPr>
                      <m:e>
                        <m:r>
                          <w:ins w:id="477" w:author="yintao_ling" w:date="2020-10-28T09:47:00Z">
                            <w:rPr>
                              <w:rFonts w:ascii="Cambria Math" w:hAnsi="Cambria Math" w:cs="Arial"/>
                              <w:color w:val="202122"/>
                              <w:szCs w:val="24"/>
                              <w:shd w:val="clear" w:color="auto" w:fill="FFFFFF"/>
                            </w:rPr>
                            <m:t>x</m:t>
                          </w:ins>
                        </m:r>
                      </m:e>
                      <m:sub>
                        <m:r>
                          <w:ins w:id="478" w:author="yintao_ling" w:date="2020-10-28T09:48:00Z">
                            <w:rPr>
                              <w:rFonts w:ascii="Cambria Math" w:hAnsi="Cambria Math" w:cs="Arial"/>
                              <w:color w:val="202122"/>
                              <w:szCs w:val="24"/>
                              <w:shd w:val="clear" w:color="auto" w:fill="FFFFFF"/>
                            </w:rPr>
                            <m:t>p</m:t>
                          </w:ins>
                        </m:r>
                      </m:sub>
                    </m:sSub>
                    <m:r>
                      <w:ins w:id="479" w:author="yintao_ling" w:date="2020-10-28T09:47:00Z">
                        <w:rPr>
                          <w:rFonts w:ascii="Cambria Math" w:hAnsi="Cambria Math" w:cs="Arial"/>
                          <w:color w:val="202122"/>
                          <w:szCs w:val="24"/>
                          <w:shd w:val="clear" w:color="auto" w:fill="FFFFFF"/>
                        </w:rPr>
                        <m:t>-</m:t>
                      </w:ins>
                    </m:r>
                    <m:sSub>
                      <m:sSubPr>
                        <m:ctrlPr>
                          <w:ins w:id="480" w:author="yintao_ling" w:date="2020-10-28T09:47:00Z">
                            <w:rPr>
                              <w:rFonts w:ascii="Cambria Math" w:hAnsi="Cambria Math" w:cs="Arial"/>
                              <w:color w:val="202122"/>
                              <w:szCs w:val="24"/>
                              <w:shd w:val="clear" w:color="auto" w:fill="FFFFFF"/>
                            </w:rPr>
                          </w:ins>
                        </m:ctrlPr>
                      </m:sSubPr>
                      <m:e>
                        <m:r>
                          <w:ins w:id="481" w:author="yintao_ling" w:date="2020-10-28T09:47:00Z">
                            <w:rPr>
                              <w:rFonts w:ascii="Cambria Math" w:hAnsi="Cambria Math" w:cs="Arial"/>
                              <w:color w:val="202122"/>
                              <w:szCs w:val="24"/>
                              <w:shd w:val="clear" w:color="auto" w:fill="FFFFFF"/>
                            </w:rPr>
                            <m:t>x</m:t>
                          </w:ins>
                        </m:r>
                      </m:e>
                      <m:sub>
                        <m:r>
                          <w:ins w:id="482" w:author="yintao_ling" w:date="2020-10-28T09:48:00Z">
                            <w:rPr>
                              <w:rFonts w:ascii="Cambria Math" w:hAnsi="Cambria Math" w:cs="Arial"/>
                              <w:color w:val="202122"/>
                              <w:szCs w:val="24"/>
                              <w:shd w:val="clear" w:color="auto" w:fill="FFFFFF"/>
                            </w:rPr>
                            <m:t>r</m:t>
                          </w:ins>
                        </m:r>
                      </m:sub>
                    </m:sSub>
                  </m:e>
                </m:d>
                <m:r>
                  <w:ins w:id="483" w:author="yintao_ling" w:date="2020-10-28T09:48:00Z">
                    <w:rPr>
                      <w:rFonts w:ascii="Cambria Math" w:hAnsi="Cambria Math" w:cs="Arial"/>
                      <w:color w:val="202122"/>
                      <w:szCs w:val="24"/>
                      <w:shd w:val="clear" w:color="auto" w:fill="FFFFFF"/>
                    </w:rPr>
                    <m:t>-</m:t>
                  </w:ins>
                </m:r>
                <m:sSub>
                  <m:sSubPr>
                    <m:ctrlPr>
                      <w:ins w:id="484" w:author="yintao_ling" w:date="2020-10-28T09:48:00Z">
                        <w:rPr>
                          <w:rFonts w:ascii="Cambria Math" w:hAnsi="Cambria Math" w:cs="Arial"/>
                          <w:i/>
                          <w:color w:val="202122"/>
                          <w:szCs w:val="24"/>
                          <w:shd w:val="clear" w:color="auto" w:fill="FFFFFF"/>
                        </w:rPr>
                      </w:ins>
                    </m:ctrlPr>
                  </m:sSubPr>
                  <m:e>
                    <m:r>
                      <w:ins w:id="485" w:author="yintao_ling" w:date="2020-10-28T09:48:00Z">
                        <w:rPr>
                          <w:rFonts w:ascii="Cambria Math" w:hAnsi="Cambria Math" w:cs="Arial"/>
                          <w:color w:val="202122"/>
                          <w:szCs w:val="24"/>
                          <w:shd w:val="clear" w:color="auto" w:fill="FFFFFF"/>
                        </w:rPr>
                        <m:t>y</m:t>
                      </w:ins>
                    </m:r>
                  </m:e>
                  <m:sub>
                    <m:r>
                      <w:ins w:id="486" w:author="yintao_ling" w:date="2020-10-28T09:48:00Z">
                        <w:rPr>
                          <w:rFonts w:ascii="Cambria Math" w:hAnsi="Cambria Math" w:cs="Arial"/>
                          <w:color w:val="202122"/>
                          <w:szCs w:val="24"/>
                          <w:shd w:val="clear" w:color="auto" w:fill="FFFFFF"/>
                        </w:rPr>
                        <m:t>p</m:t>
                      </w:ins>
                    </m:r>
                  </m:sub>
                </m:sSub>
              </m:oMath>
            </m:oMathPara>
          </w:p>
          <w:p w14:paraId="349BCEA7" w14:textId="2C92C4E9" w:rsidR="00D26AF8" w:rsidRPr="00820E35" w:rsidRDefault="00D26AF8">
            <w:pPr>
              <w:rPr>
                <w:ins w:id="487" w:author="yintao_ling" w:date="2020-10-28T09:21:00Z"/>
                <w:rFonts w:ascii="Arial" w:hAnsi="Arial" w:cs="Arial"/>
                <w:color w:val="202122"/>
                <w:szCs w:val="24"/>
                <w:shd w:val="clear" w:color="auto" w:fill="FFFFFF"/>
                <w:rPrChange w:id="488" w:author="yintao_ling" w:date="2020-10-28T09:30:00Z">
                  <w:rPr>
                    <w:ins w:id="489" w:author="yintao_ling" w:date="2020-10-28T09:21:00Z"/>
                    <w:rFonts w:ascii="Arial" w:hAnsi="Arial" w:cs="Arial"/>
                    <w:color w:val="202122"/>
                    <w:sz w:val="21"/>
                    <w:szCs w:val="21"/>
                    <w:shd w:val="clear" w:color="auto" w:fill="FFFFFF"/>
                  </w:rPr>
                </w:rPrChange>
              </w:rPr>
            </w:pPr>
          </w:p>
        </w:tc>
        <w:tc>
          <w:tcPr>
            <w:tcW w:w="3624" w:type="dxa"/>
            <w:tcPrChange w:id="490" w:author="yintao_ling" w:date="2020-10-28T10:03:00Z">
              <w:tcPr>
                <w:tcW w:w="4149" w:type="dxa"/>
                <w:gridSpan w:val="3"/>
              </w:tcPr>
            </w:tcPrChange>
          </w:tcPr>
          <w:p w14:paraId="5853B6E1" w14:textId="6D2D40A2" w:rsidR="00820E35" w:rsidRDefault="00D26AF8" w:rsidP="00820E35">
            <w:pPr>
              <w:rPr>
                <w:ins w:id="491" w:author="yintao_ling" w:date="2020-10-28T09:21:00Z"/>
              </w:rPr>
            </w:pPr>
            <w:ins w:id="492" w:author="yintao_ling" w:date="2020-10-28T09:33:00Z">
              <w:r>
                <w:lastRenderedPageBreak/>
                <w:t xml:space="preserve"> </w:t>
              </w:r>
              <w:r>
                <w:rPr>
                  <w:noProof/>
                </w:rPr>
                <w:drawing>
                  <wp:inline distT="0" distB="0" distL="0" distR="0" wp14:anchorId="29608CA6" wp14:editId="0F730367">
                    <wp:extent cx="2000250" cy="2005898"/>
                    <wp:effectExtent l="0" t="0" r="0" b="0"/>
                    <wp:docPr id="176189" name="圖片 176189" descr="Part 2 — Is Elliptic Curve Cryptography (ECC) a step towards something more  — Understanding ECC | by Peter Rei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rt 2 — Is Elliptic Curve Cryptography (ECC) a step towards something more  — Understanding ECC | by Peter Reid | Medium"/>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043241" cy="2049010"/>
                            </a:xfrm>
                            <a:prstGeom prst="rect">
                              <a:avLst/>
                            </a:prstGeom>
                            <a:noFill/>
                            <a:ln>
                              <a:noFill/>
                            </a:ln>
                          </pic:spPr>
                        </pic:pic>
                      </a:graphicData>
                    </a:graphic>
                  </wp:inline>
                </w:drawing>
              </w:r>
            </w:ins>
          </w:p>
        </w:tc>
      </w:tr>
      <w:tr w:rsidR="00916C0E" w14:paraId="7E6801B2" w14:textId="77777777" w:rsidTr="00077DCE">
        <w:tblPrEx>
          <w:tblW w:w="0" w:type="auto"/>
          <w:tblInd w:w="480" w:type="dxa"/>
          <w:tblBorders>
            <w:top w:val="none" w:sz="0" w:space="0" w:color="auto"/>
            <w:left w:val="none" w:sz="0" w:space="0" w:color="auto"/>
            <w:bottom w:val="none" w:sz="0" w:space="0" w:color="auto"/>
            <w:right w:val="none" w:sz="0" w:space="0" w:color="auto"/>
            <w:insideV w:val="none" w:sz="0" w:space="0" w:color="auto"/>
          </w:tblBorders>
          <w:tblPrExChange w:id="493" w:author="yintao_ling" w:date="2020-10-28T10:03:00Z">
            <w:tblPrEx>
              <w:tblW w:w="0" w:type="auto"/>
              <w:tblInd w:w="480" w:type="dxa"/>
              <w:tblBorders>
                <w:top w:val="none" w:sz="0" w:space="0" w:color="auto"/>
                <w:left w:val="none" w:sz="0" w:space="0" w:color="auto"/>
                <w:bottom w:val="none" w:sz="0" w:space="0" w:color="auto"/>
                <w:right w:val="none" w:sz="0" w:space="0" w:color="auto"/>
                <w:insideV w:val="none" w:sz="0" w:space="0" w:color="auto"/>
              </w:tblBorders>
            </w:tblPrEx>
          </w:tblPrExChange>
        </w:tblPrEx>
        <w:trPr>
          <w:ins w:id="494" w:author="yintao_ling" w:date="2020-10-28T09:21:00Z"/>
          <w:trPrChange w:id="495" w:author="yintao_ling" w:date="2020-10-28T10:03:00Z">
            <w:trPr>
              <w:gridBefore w:val="1"/>
            </w:trPr>
          </w:trPrChange>
        </w:trPr>
        <w:tc>
          <w:tcPr>
            <w:tcW w:w="4193" w:type="dxa"/>
            <w:tcPrChange w:id="496" w:author="yintao_ling" w:date="2020-10-28T10:03:00Z">
              <w:tcPr>
                <w:tcW w:w="4148" w:type="dxa"/>
              </w:tcPr>
            </w:tcPrChange>
          </w:tcPr>
          <w:p w14:paraId="33C4FE2E" w14:textId="77777777" w:rsidR="00820E35" w:rsidRDefault="00916C0E" w:rsidP="00820E35">
            <w:pPr>
              <w:rPr>
                <w:ins w:id="497" w:author="yintao_ling" w:date="2020-10-28T09:49:00Z"/>
                <w:rFonts w:ascii="Arial" w:hAnsi="Arial" w:cs="Arial"/>
                <w:b/>
                <w:color w:val="202122"/>
                <w:sz w:val="21"/>
                <w:szCs w:val="21"/>
                <w:shd w:val="clear" w:color="auto" w:fill="FFFFFF"/>
              </w:rPr>
            </w:pPr>
            <w:ins w:id="498" w:author="yintao_ling" w:date="2020-10-28T09:49:00Z">
              <w:r w:rsidRPr="00916C0E">
                <w:rPr>
                  <w:rFonts w:ascii="Arial" w:hAnsi="Arial" w:cs="Arial"/>
                  <w:b/>
                  <w:color w:val="202122"/>
                  <w:sz w:val="21"/>
                  <w:szCs w:val="21"/>
                  <w:shd w:val="clear" w:color="auto" w:fill="FFFFFF"/>
                  <w:rPrChange w:id="499" w:author="yintao_ling" w:date="2020-10-28T09:49:00Z">
                    <w:rPr>
                      <w:rFonts w:ascii="Arial" w:hAnsi="Arial" w:cs="Arial"/>
                      <w:color w:val="202122"/>
                      <w:sz w:val="21"/>
                      <w:szCs w:val="21"/>
                      <w:shd w:val="clear" w:color="auto" w:fill="FFFFFF"/>
                    </w:rPr>
                  </w:rPrChange>
                </w:rPr>
                <w:t>Point doubling</w:t>
              </w:r>
            </w:ins>
          </w:p>
          <w:p w14:paraId="235F9EA9" w14:textId="6110A557" w:rsidR="002758E6" w:rsidRPr="00BC4668" w:rsidRDefault="002758E6" w:rsidP="002758E6">
            <w:pPr>
              <w:rPr>
                <w:ins w:id="500" w:author="yintao_ling" w:date="2020-10-28T10:35:00Z"/>
                <w:i/>
              </w:rPr>
            </w:pPr>
            <m:oMathPara>
              <m:oMath>
                <m:r>
                  <w:ins w:id="501" w:author="yintao_ling" w:date="2020-10-28T10:35:00Z">
                    <w:rPr>
                      <w:rFonts w:ascii="Cambria Math" w:hAnsi="Cambria Math"/>
                    </w:rPr>
                    <m:t>P+P+(-R)=O</m:t>
                  </w:ins>
                </m:r>
              </m:oMath>
            </m:oMathPara>
          </w:p>
          <w:p w14:paraId="56A3E18E" w14:textId="6DAEDCF5" w:rsidR="002758E6" w:rsidRPr="00BC4668" w:rsidRDefault="002758E6" w:rsidP="002758E6">
            <w:pPr>
              <w:rPr>
                <w:ins w:id="502" w:author="yintao_ling" w:date="2020-10-28T10:35:00Z"/>
                <w:i/>
              </w:rPr>
            </w:pPr>
            <m:oMathPara>
              <m:oMath>
                <m:r>
                  <w:ins w:id="503" w:author="yintao_ling" w:date="2020-10-28T10:35:00Z">
                    <w:rPr>
                      <w:rFonts w:ascii="Cambria Math" w:hAnsi="Cambria Math"/>
                    </w:rPr>
                    <m:t>2P=R</m:t>
                  </w:ins>
                </m:r>
              </m:oMath>
            </m:oMathPara>
          </w:p>
          <w:p w14:paraId="2757FC9C" w14:textId="77777777" w:rsidR="00916C0E" w:rsidRDefault="00916C0E" w:rsidP="00820E35">
            <w:pPr>
              <w:rPr>
                <w:ins w:id="504" w:author="yintao_ling" w:date="2020-10-28T10:35:00Z"/>
                <w:rFonts w:ascii="Arial" w:hAnsi="Arial" w:cs="Arial"/>
                <w:b/>
                <w:color w:val="202122"/>
                <w:sz w:val="21"/>
                <w:szCs w:val="21"/>
                <w:shd w:val="clear" w:color="auto" w:fill="FFFFFF"/>
              </w:rPr>
            </w:pPr>
          </w:p>
          <w:p w14:paraId="1EE84BB1" w14:textId="02AA1578" w:rsidR="00916C0E" w:rsidRPr="00BC4668" w:rsidRDefault="00916C0E" w:rsidP="00916C0E">
            <w:pPr>
              <w:rPr>
                <w:ins w:id="505" w:author="yintao_ling" w:date="2020-10-28T09:53:00Z"/>
                <w:rFonts w:ascii="Arial" w:hAnsi="Arial" w:cs="Arial"/>
                <w:color w:val="202122"/>
                <w:szCs w:val="24"/>
                <w:shd w:val="clear" w:color="auto" w:fill="FFFFFF"/>
              </w:rPr>
            </w:pPr>
            <m:oMathPara>
              <m:oMath>
                <m:r>
                  <w:ins w:id="506" w:author="yintao_ling" w:date="2020-10-28T09:53:00Z">
                    <w:rPr>
                      <w:rFonts w:ascii="Cambria Math" w:hAnsi="Cambria Math" w:cs="Arial" w:hint="eastAsia"/>
                      <w:color w:val="202122"/>
                      <w:szCs w:val="24"/>
                      <w:shd w:val="clear" w:color="auto" w:fill="FFFFFF"/>
                    </w:rPr>
                    <m:t>λ</m:t>
                  </w:ins>
                </m:r>
                <m:r>
                  <w:ins w:id="507" w:author="yintao_ling" w:date="2020-10-28T09:53:00Z">
                    <w:rPr>
                      <w:rFonts w:ascii="Cambria Math" w:hAnsi="Cambria Math" w:cs="Arial"/>
                      <w:color w:val="202122"/>
                      <w:szCs w:val="24"/>
                      <w:shd w:val="clear" w:color="auto" w:fill="FFFFFF"/>
                    </w:rPr>
                    <m:t>=slope of point</m:t>
                  </w:ins>
                </m:r>
              </m:oMath>
            </m:oMathPara>
          </w:p>
          <w:p w14:paraId="020182F3" w14:textId="77777777" w:rsidR="00916C0E" w:rsidRDefault="00916C0E" w:rsidP="00820E35">
            <w:pPr>
              <w:rPr>
                <w:ins w:id="508" w:author="yintao_ling" w:date="2020-10-28T09:53:00Z"/>
                <w:rFonts w:ascii="Arial" w:hAnsi="Arial" w:cs="Arial"/>
                <w:b/>
                <w:color w:val="202122"/>
                <w:sz w:val="21"/>
                <w:szCs w:val="21"/>
                <w:shd w:val="clear" w:color="auto" w:fill="FFFFFF"/>
              </w:rPr>
            </w:pPr>
          </w:p>
          <w:p w14:paraId="43D5FC47" w14:textId="77777777" w:rsidR="00916C0E" w:rsidRPr="00916C0E" w:rsidRDefault="00C54285" w:rsidP="00916C0E">
            <w:pPr>
              <w:rPr>
                <w:ins w:id="509" w:author="yintao_ling" w:date="2020-10-28T09:53:00Z"/>
              </w:rPr>
            </w:pPr>
            <m:oMathPara>
              <m:oMath>
                <m:sSup>
                  <m:sSupPr>
                    <m:ctrlPr>
                      <w:ins w:id="510" w:author="yintao_ling" w:date="2020-10-28T09:53:00Z">
                        <w:rPr>
                          <w:rFonts w:ascii="Cambria Math" w:hAnsi="Cambria Math"/>
                        </w:rPr>
                      </w:ins>
                    </m:ctrlPr>
                  </m:sSupPr>
                  <m:e>
                    <m:r>
                      <w:ins w:id="511" w:author="yintao_ling" w:date="2020-10-28T09:53:00Z">
                        <w:rPr>
                          <w:rFonts w:ascii="Cambria Math" w:hAnsi="Cambria Math"/>
                        </w:rPr>
                        <m:t>y</m:t>
                      </w:ins>
                    </m:r>
                  </m:e>
                  <m:sup>
                    <m:r>
                      <w:ins w:id="512" w:author="yintao_ling" w:date="2020-10-28T09:53:00Z">
                        <w:rPr>
                          <w:rFonts w:ascii="Cambria Math" w:hAnsi="Cambria Math"/>
                        </w:rPr>
                        <m:t>2</m:t>
                      </w:ins>
                    </m:r>
                  </m:sup>
                </m:sSup>
                <m:r>
                  <w:ins w:id="513" w:author="yintao_ling" w:date="2020-10-28T09:53:00Z">
                    <m:rPr>
                      <m:sty m:val="p"/>
                    </m:rPr>
                    <w:rPr>
                      <w:rFonts w:ascii="Cambria Math" w:hAnsi="Cambria Math"/>
                    </w:rPr>
                    <m:t>=</m:t>
                  </w:ins>
                </m:r>
                <m:sSup>
                  <m:sSupPr>
                    <m:ctrlPr>
                      <w:ins w:id="514" w:author="yintao_ling" w:date="2020-10-28T09:53:00Z">
                        <w:rPr>
                          <w:rFonts w:ascii="Cambria Math" w:hAnsi="Cambria Math"/>
                        </w:rPr>
                      </w:ins>
                    </m:ctrlPr>
                  </m:sSupPr>
                  <m:e>
                    <m:r>
                      <w:ins w:id="515" w:author="yintao_ling" w:date="2020-10-28T09:53:00Z">
                        <w:rPr>
                          <w:rFonts w:ascii="Cambria Math" w:hAnsi="Cambria Math"/>
                        </w:rPr>
                        <m:t>x</m:t>
                      </w:ins>
                    </m:r>
                  </m:e>
                  <m:sup>
                    <m:r>
                      <w:ins w:id="516" w:author="yintao_ling" w:date="2020-10-28T09:53:00Z">
                        <w:rPr>
                          <w:rFonts w:ascii="Cambria Math" w:hAnsi="Cambria Math"/>
                        </w:rPr>
                        <m:t>3</m:t>
                      </w:ins>
                    </m:r>
                  </m:sup>
                </m:sSup>
                <m:r>
                  <w:ins w:id="517" w:author="yintao_ling" w:date="2020-10-28T09:53:00Z">
                    <w:rPr>
                      <w:rFonts w:ascii="Cambria Math" w:hAnsi="Cambria Math"/>
                    </w:rPr>
                    <m:t>+ax+b</m:t>
                  </w:ins>
                </m:r>
              </m:oMath>
            </m:oMathPara>
          </w:p>
          <w:p w14:paraId="31FC9582" w14:textId="10DE4B29" w:rsidR="00916C0E" w:rsidRPr="00916C0E" w:rsidRDefault="00916C0E" w:rsidP="00916C0E">
            <w:pPr>
              <w:rPr>
                <w:ins w:id="518" w:author="yintao_ling" w:date="2020-10-28T09:54:00Z"/>
              </w:rPr>
            </w:pPr>
            <m:oMathPara>
              <m:oMath>
                <m:r>
                  <w:ins w:id="519" w:author="yintao_ling" w:date="2020-10-28T09:54:00Z">
                    <w:rPr>
                      <w:rFonts w:ascii="Cambria Math" w:hAnsi="Cambria Math"/>
                      <w:rPrChange w:id="520" w:author="yintao_ling" w:date="2020-10-28T09:54:00Z">
                        <w:rPr>
                          <w:rFonts w:ascii="Cambria Math" w:hAnsi="Cambria Math"/>
                        </w:rPr>
                      </w:rPrChange>
                    </w:rPr>
                    <m:t>y</m:t>
                  </w:ins>
                </m:r>
                <m:r>
                  <w:ins w:id="521" w:author="yintao_ling" w:date="2020-10-28T09:53:00Z">
                    <m:rPr>
                      <m:sty m:val="p"/>
                    </m:rPr>
                    <w:rPr>
                      <w:rFonts w:ascii="Cambria Math" w:hAnsi="Cambria Math"/>
                    </w:rPr>
                    <m:t>=</m:t>
                  </w:ins>
                </m:r>
                <m:rad>
                  <m:radPr>
                    <m:degHide m:val="1"/>
                    <m:ctrlPr>
                      <w:ins w:id="522" w:author="yintao_ling" w:date="2020-10-28T09:54:00Z">
                        <w:rPr>
                          <w:rFonts w:ascii="Cambria Math" w:hAnsi="Cambria Math"/>
                        </w:rPr>
                      </w:ins>
                    </m:ctrlPr>
                  </m:radPr>
                  <m:deg/>
                  <m:e>
                    <m:sSup>
                      <m:sSupPr>
                        <m:ctrlPr>
                          <w:ins w:id="523" w:author="yintao_ling" w:date="2020-10-28T09:54:00Z">
                            <w:rPr>
                              <w:rFonts w:ascii="Cambria Math" w:hAnsi="Cambria Math"/>
                            </w:rPr>
                          </w:ins>
                        </m:ctrlPr>
                      </m:sSupPr>
                      <m:e>
                        <m:r>
                          <w:ins w:id="524" w:author="yintao_ling" w:date="2020-10-28T09:54:00Z">
                            <w:rPr>
                              <w:rFonts w:ascii="Cambria Math" w:hAnsi="Cambria Math"/>
                            </w:rPr>
                            <m:t>x</m:t>
                          </w:ins>
                        </m:r>
                      </m:e>
                      <m:sup>
                        <m:r>
                          <w:ins w:id="525" w:author="yintao_ling" w:date="2020-10-28T09:54:00Z">
                            <w:rPr>
                              <w:rFonts w:ascii="Cambria Math" w:hAnsi="Cambria Math"/>
                            </w:rPr>
                            <m:t>3</m:t>
                          </w:ins>
                        </m:r>
                      </m:sup>
                    </m:sSup>
                    <m:r>
                      <w:ins w:id="526" w:author="yintao_ling" w:date="2020-10-28T09:54:00Z">
                        <w:rPr>
                          <w:rFonts w:ascii="Cambria Math" w:hAnsi="Cambria Math"/>
                        </w:rPr>
                        <m:t>+ax+b</m:t>
                      </w:ins>
                    </m:r>
                  </m:e>
                </m:rad>
              </m:oMath>
            </m:oMathPara>
          </w:p>
          <w:p w14:paraId="187C4B62" w14:textId="04385003" w:rsidR="00916C0E" w:rsidRPr="00BC4668" w:rsidRDefault="00916C0E" w:rsidP="00916C0E">
            <w:pPr>
              <w:rPr>
                <w:ins w:id="527" w:author="yintao_ling" w:date="2020-10-28T09:54:00Z"/>
              </w:rPr>
            </w:pPr>
            <m:oMathPara>
              <m:oMath>
                <m:r>
                  <w:ins w:id="528" w:author="yintao_ling" w:date="2020-10-28T09:54:00Z">
                    <w:rPr>
                      <w:rFonts w:ascii="Cambria Math" w:hAnsi="Cambria Math"/>
                    </w:rPr>
                    <m:t>y'</m:t>
                  </w:ins>
                </m:r>
                <m:r>
                  <w:ins w:id="529" w:author="yintao_ling" w:date="2020-10-28T09:54:00Z">
                    <m:rPr>
                      <m:sty m:val="p"/>
                    </m:rPr>
                    <w:rPr>
                      <w:rFonts w:ascii="Cambria Math" w:hAnsi="Cambria Math"/>
                    </w:rPr>
                    <m:t>=</m:t>
                  </w:ins>
                </m:r>
                <m:sSup>
                  <m:sSupPr>
                    <m:ctrlPr>
                      <w:ins w:id="530" w:author="yintao_ling" w:date="2020-10-28T09:54:00Z">
                        <w:rPr>
                          <w:rFonts w:ascii="Cambria Math" w:hAnsi="Cambria Math"/>
                          <w:i/>
                        </w:rPr>
                      </w:ins>
                    </m:ctrlPr>
                  </m:sSupPr>
                  <m:e>
                    <m:rad>
                      <m:radPr>
                        <m:degHide m:val="1"/>
                        <m:ctrlPr>
                          <w:ins w:id="531" w:author="yintao_ling" w:date="2020-10-28T09:54:00Z">
                            <w:rPr>
                              <w:rFonts w:ascii="Cambria Math" w:hAnsi="Cambria Math"/>
                            </w:rPr>
                          </w:ins>
                        </m:ctrlPr>
                      </m:radPr>
                      <m:deg/>
                      <m:e>
                        <m:sSup>
                          <m:sSupPr>
                            <m:ctrlPr>
                              <w:ins w:id="532" w:author="yintao_ling" w:date="2020-10-28T09:54:00Z">
                                <w:rPr>
                                  <w:rFonts w:ascii="Cambria Math" w:hAnsi="Cambria Math"/>
                                </w:rPr>
                              </w:ins>
                            </m:ctrlPr>
                          </m:sSupPr>
                          <m:e>
                            <m:r>
                              <w:ins w:id="533" w:author="yintao_ling" w:date="2020-10-28T09:54:00Z">
                                <w:rPr>
                                  <w:rFonts w:ascii="Cambria Math" w:hAnsi="Cambria Math"/>
                                </w:rPr>
                                <m:t>x</m:t>
                              </w:ins>
                            </m:r>
                          </m:e>
                          <m:sup>
                            <m:r>
                              <w:ins w:id="534" w:author="yintao_ling" w:date="2020-10-28T09:54:00Z">
                                <w:rPr>
                                  <w:rFonts w:ascii="Cambria Math" w:hAnsi="Cambria Math"/>
                                </w:rPr>
                                <m:t>3</m:t>
                              </w:ins>
                            </m:r>
                          </m:sup>
                        </m:sSup>
                        <m:r>
                          <w:ins w:id="535" w:author="yintao_ling" w:date="2020-10-28T09:54:00Z">
                            <w:rPr>
                              <w:rFonts w:ascii="Cambria Math" w:hAnsi="Cambria Math"/>
                            </w:rPr>
                            <m:t>+ax+b</m:t>
                          </w:ins>
                        </m:r>
                      </m:e>
                    </m:rad>
                  </m:e>
                  <m:sup>
                    <m:r>
                      <w:ins w:id="536" w:author="yintao_ling" w:date="2020-10-28T09:54:00Z">
                        <w:rPr>
                          <w:rFonts w:ascii="Cambria Math" w:hAnsi="Cambria Math"/>
                        </w:rPr>
                        <m:t xml:space="preserve"> '</m:t>
                      </w:ins>
                    </m:r>
                  </m:sup>
                </m:sSup>
              </m:oMath>
            </m:oMathPara>
          </w:p>
          <w:p w14:paraId="77EDB229" w14:textId="4CA4D4A3" w:rsidR="00916C0E" w:rsidRPr="00BC4668" w:rsidRDefault="00916C0E" w:rsidP="00916C0E">
            <w:pPr>
              <w:rPr>
                <w:ins w:id="537" w:author="yintao_ling" w:date="2020-10-28T09:55:00Z"/>
              </w:rPr>
            </w:pPr>
            <m:oMathPara>
              <m:oMath>
                <m:r>
                  <w:ins w:id="538" w:author="yintao_ling" w:date="2020-10-28T09:55:00Z">
                    <w:rPr>
                      <w:rFonts w:ascii="Cambria Math" w:hAnsi="Cambria Math"/>
                    </w:rPr>
                    <m:t>y'</m:t>
                  </w:ins>
                </m:r>
                <m:r>
                  <w:ins w:id="539" w:author="yintao_ling" w:date="2020-10-28T09:55:00Z">
                    <m:rPr>
                      <m:sty m:val="p"/>
                    </m:rPr>
                    <w:rPr>
                      <w:rFonts w:ascii="Cambria Math" w:hAnsi="Cambria Math"/>
                    </w:rPr>
                    <m:t>=(</m:t>
                  </w:ins>
                </m:r>
                <m:f>
                  <m:fPr>
                    <m:ctrlPr>
                      <w:ins w:id="540" w:author="yintao_ling" w:date="2020-10-28T09:55:00Z">
                        <w:rPr>
                          <w:rFonts w:ascii="Cambria Math" w:hAnsi="Cambria Math"/>
                        </w:rPr>
                      </w:ins>
                    </m:ctrlPr>
                  </m:fPr>
                  <m:num>
                    <m:r>
                      <w:ins w:id="541" w:author="yintao_ling" w:date="2020-10-28T09:55:00Z">
                        <w:rPr>
                          <w:rFonts w:ascii="Cambria Math" w:hAnsi="Cambria Math"/>
                        </w:rPr>
                        <m:t>1</m:t>
                      </w:ins>
                    </m:r>
                  </m:num>
                  <m:den>
                    <m:r>
                      <w:ins w:id="542" w:author="yintao_ling" w:date="2020-10-28T09:55:00Z">
                        <w:rPr>
                          <w:rFonts w:ascii="Cambria Math" w:hAnsi="Cambria Math"/>
                        </w:rPr>
                        <m:t>2</m:t>
                      </w:ins>
                    </m:r>
                  </m:den>
                </m:f>
                <m:sSup>
                  <m:sSupPr>
                    <m:ctrlPr>
                      <w:ins w:id="543" w:author="yintao_ling" w:date="2020-10-28T09:55:00Z">
                        <w:rPr>
                          <w:rFonts w:ascii="Cambria Math" w:hAnsi="Cambria Math"/>
                        </w:rPr>
                      </w:ins>
                    </m:ctrlPr>
                  </m:sSupPr>
                  <m:e>
                    <m:d>
                      <m:dPr>
                        <m:ctrlPr>
                          <w:ins w:id="544" w:author="yintao_ling" w:date="2020-10-28T09:55:00Z">
                            <w:rPr>
                              <w:rFonts w:ascii="Cambria Math" w:hAnsi="Cambria Math"/>
                            </w:rPr>
                          </w:ins>
                        </m:ctrlPr>
                      </m:dPr>
                      <m:e>
                        <m:sSup>
                          <m:sSupPr>
                            <m:ctrlPr>
                              <w:ins w:id="545" w:author="yintao_ling" w:date="2020-10-28T09:55:00Z">
                                <w:rPr>
                                  <w:rFonts w:ascii="Cambria Math" w:hAnsi="Cambria Math"/>
                                </w:rPr>
                              </w:ins>
                            </m:ctrlPr>
                          </m:sSupPr>
                          <m:e>
                            <m:r>
                              <w:ins w:id="546" w:author="yintao_ling" w:date="2020-10-28T09:55:00Z">
                                <w:rPr>
                                  <w:rFonts w:ascii="Cambria Math" w:hAnsi="Cambria Math"/>
                                </w:rPr>
                                <m:t>x</m:t>
                              </w:ins>
                            </m:r>
                          </m:e>
                          <m:sup>
                            <m:r>
                              <w:ins w:id="547" w:author="yintao_ling" w:date="2020-10-28T09:55:00Z">
                                <w:rPr>
                                  <w:rFonts w:ascii="Cambria Math" w:hAnsi="Cambria Math"/>
                                </w:rPr>
                                <m:t>3</m:t>
                              </w:ins>
                            </m:r>
                          </m:sup>
                        </m:sSup>
                        <m:r>
                          <w:ins w:id="548" w:author="yintao_ling" w:date="2020-10-28T09:55:00Z">
                            <w:rPr>
                              <w:rFonts w:ascii="Cambria Math" w:hAnsi="Cambria Math"/>
                            </w:rPr>
                            <m:t>+ax+b</m:t>
                          </w:ins>
                        </m:r>
                      </m:e>
                    </m:d>
                  </m:e>
                  <m:sup>
                    <m:r>
                      <w:ins w:id="549" w:author="yintao_ling" w:date="2020-10-28T09:55:00Z">
                        <w:rPr>
                          <w:rFonts w:ascii="Cambria Math" w:hAnsi="Cambria Math"/>
                        </w:rPr>
                        <m:t>-</m:t>
                      </w:ins>
                    </m:r>
                    <m:f>
                      <m:fPr>
                        <m:ctrlPr>
                          <w:ins w:id="550" w:author="yintao_ling" w:date="2020-10-28T09:55:00Z">
                            <w:rPr>
                              <w:rFonts w:ascii="Cambria Math" w:hAnsi="Cambria Math"/>
                              <w:i/>
                            </w:rPr>
                          </w:ins>
                        </m:ctrlPr>
                      </m:fPr>
                      <m:num>
                        <m:r>
                          <w:ins w:id="551" w:author="yintao_ling" w:date="2020-10-28T09:55:00Z">
                            <w:rPr>
                              <w:rFonts w:ascii="Cambria Math" w:hAnsi="Cambria Math"/>
                            </w:rPr>
                            <m:t>1</m:t>
                          </w:ins>
                        </m:r>
                      </m:num>
                      <m:den>
                        <m:r>
                          <w:ins w:id="552" w:author="yintao_ling" w:date="2020-10-28T09:55:00Z">
                            <w:rPr>
                              <w:rFonts w:ascii="Cambria Math" w:hAnsi="Cambria Math"/>
                            </w:rPr>
                            <m:t>2</m:t>
                          </w:ins>
                        </m:r>
                      </m:den>
                    </m:f>
                  </m:sup>
                </m:sSup>
                <m:r>
                  <w:ins w:id="553" w:author="yintao_ling" w:date="2020-10-28T09:55:00Z">
                    <m:rPr>
                      <m:sty m:val="p"/>
                    </m:rPr>
                    <w:rPr>
                      <w:rFonts w:ascii="Cambria Math" w:hAnsi="Cambria Math"/>
                    </w:rPr>
                    <m:t>)∙</m:t>
                  </w:ins>
                </m:r>
                <m:r>
                  <w:ins w:id="554" w:author="yintao_ling" w:date="2020-10-28T09:56:00Z">
                    <w:rPr>
                      <w:rFonts w:ascii="Cambria Math" w:hAnsi="Cambria Math"/>
                      <w:rPrChange w:id="555" w:author="yintao_ling" w:date="2020-10-28T09:57:00Z">
                        <w:rPr>
                          <w:rFonts w:ascii="Cambria Math" w:hAnsi="Cambria Math"/>
                        </w:rPr>
                      </w:rPrChange>
                    </w:rPr>
                    <m:t>(3</m:t>
                  </w:ins>
                </m:r>
                <m:sSup>
                  <m:sSupPr>
                    <m:ctrlPr>
                      <w:ins w:id="556" w:author="yintao_ling" w:date="2020-10-28T09:56:00Z">
                        <w:rPr>
                          <w:rFonts w:ascii="Cambria Math" w:hAnsi="Cambria Math"/>
                          <w:i/>
                        </w:rPr>
                      </w:ins>
                    </m:ctrlPr>
                  </m:sSupPr>
                  <m:e>
                    <m:r>
                      <w:ins w:id="557" w:author="yintao_ling" w:date="2020-10-28T09:56:00Z">
                        <w:rPr>
                          <w:rFonts w:ascii="Cambria Math" w:hAnsi="Cambria Math"/>
                          <w:rPrChange w:id="558" w:author="yintao_ling" w:date="2020-10-28T09:57:00Z">
                            <w:rPr>
                              <w:rFonts w:ascii="Cambria Math" w:hAnsi="Cambria Math"/>
                            </w:rPr>
                          </w:rPrChange>
                        </w:rPr>
                        <m:t>x</m:t>
                      </w:ins>
                    </m:r>
                  </m:e>
                  <m:sup>
                    <m:r>
                      <w:ins w:id="559" w:author="yintao_ling" w:date="2020-10-28T09:56:00Z">
                        <w:rPr>
                          <w:rFonts w:ascii="Cambria Math" w:hAnsi="Cambria Math"/>
                          <w:rPrChange w:id="560" w:author="yintao_ling" w:date="2020-10-28T09:57:00Z">
                            <w:rPr>
                              <w:rFonts w:ascii="Cambria Math" w:hAnsi="Cambria Math"/>
                            </w:rPr>
                          </w:rPrChange>
                        </w:rPr>
                        <m:t>2</m:t>
                      </w:ins>
                    </m:r>
                  </m:sup>
                </m:sSup>
                <m:r>
                  <w:ins w:id="561" w:author="yintao_ling" w:date="2020-10-28T09:56:00Z">
                    <w:rPr>
                      <w:rFonts w:ascii="Cambria Math" w:hAnsi="Cambria Math"/>
                      <w:rPrChange w:id="562" w:author="yintao_ling" w:date="2020-10-28T09:57:00Z">
                        <w:rPr>
                          <w:rFonts w:ascii="Cambria Math" w:hAnsi="Cambria Math"/>
                        </w:rPr>
                      </w:rPrChange>
                    </w:rPr>
                    <m:t>+a)</m:t>
                  </w:ins>
                </m:r>
              </m:oMath>
            </m:oMathPara>
          </w:p>
          <w:p w14:paraId="3AF629BA" w14:textId="4145AC8A" w:rsidR="00916C0E" w:rsidRPr="00916C0E" w:rsidRDefault="00916C0E" w:rsidP="00916C0E">
            <w:pPr>
              <w:rPr>
                <w:ins w:id="563" w:author="yintao_ling" w:date="2020-10-28T09:58:00Z"/>
              </w:rPr>
            </w:pPr>
            <m:oMathPara>
              <m:oMath>
                <m:r>
                  <w:ins w:id="564" w:author="yintao_ling" w:date="2020-10-28T09:56:00Z">
                    <w:rPr>
                      <w:rFonts w:ascii="Cambria Math" w:hAnsi="Cambria Math"/>
                    </w:rPr>
                    <m:t>y'</m:t>
                  </w:ins>
                </m:r>
                <m:r>
                  <w:ins w:id="565" w:author="yintao_ling" w:date="2020-10-28T09:56:00Z">
                    <m:rPr>
                      <m:sty m:val="p"/>
                    </m:rPr>
                    <w:rPr>
                      <w:rFonts w:ascii="Cambria Math" w:hAnsi="Cambria Math"/>
                    </w:rPr>
                    <m:t>=</m:t>
                  </w:ins>
                </m:r>
                <m:f>
                  <m:fPr>
                    <m:ctrlPr>
                      <w:ins w:id="566" w:author="yintao_ling" w:date="2020-10-28T09:56:00Z">
                        <w:rPr>
                          <w:rFonts w:ascii="Cambria Math" w:hAnsi="Cambria Math"/>
                        </w:rPr>
                      </w:ins>
                    </m:ctrlPr>
                  </m:fPr>
                  <m:num>
                    <m:r>
                      <w:ins w:id="567" w:author="yintao_ling" w:date="2020-10-28T09:57:00Z">
                        <w:rPr>
                          <w:rFonts w:ascii="Cambria Math" w:hAnsi="Cambria Math"/>
                        </w:rPr>
                        <m:t>3</m:t>
                      </w:ins>
                    </m:r>
                    <m:sSup>
                      <m:sSupPr>
                        <m:ctrlPr>
                          <w:ins w:id="568" w:author="yintao_ling" w:date="2020-10-28T09:57:00Z">
                            <w:rPr>
                              <w:rFonts w:ascii="Cambria Math" w:hAnsi="Cambria Math"/>
                              <w:i/>
                            </w:rPr>
                          </w:ins>
                        </m:ctrlPr>
                      </m:sSupPr>
                      <m:e>
                        <m:r>
                          <w:ins w:id="569" w:author="yintao_ling" w:date="2020-10-28T09:57:00Z">
                            <w:rPr>
                              <w:rFonts w:ascii="Cambria Math" w:hAnsi="Cambria Math"/>
                            </w:rPr>
                            <m:t>x</m:t>
                          </w:ins>
                        </m:r>
                      </m:e>
                      <m:sup>
                        <m:r>
                          <w:ins w:id="570" w:author="yintao_ling" w:date="2020-10-28T09:57:00Z">
                            <w:rPr>
                              <w:rFonts w:ascii="Cambria Math" w:hAnsi="Cambria Math"/>
                            </w:rPr>
                            <m:t>2</m:t>
                          </w:ins>
                        </m:r>
                      </m:sup>
                    </m:sSup>
                    <m:r>
                      <w:ins w:id="571" w:author="yintao_ling" w:date="2020-10-28T09:57:00Z">
                        <w:rPr>
                          <w:rFonts w:ascii="Cambria Math" w:hAnsi="Cambria Math"/>
                        </w:rPr>
                        <m:t>+a</m:t>
                      </w:ins>
                    </m:r>
                  </m:num>
                  <m:den>
                    <m:r>
                      <w:ins w:id="572" w:author="yintao_ling" w:date="2020-10-28T09:56:00Z">
                        <w:rPr>
                          <w:rFonts w:ascii="Cambria Math" w:hAnsi="Cambria Math"/>
                        </w:rPr>
                        <m:t>2</m:t>
                      </w:ins>
                    </m:r>
                    <m:rad>
                      <m:radPr>
                        <m:degHide m:val="1"/>
                        <m:ctrlPr>
                          <w:ins w:id="573" w:author="yintao_ling" w:date="2020-10-28T09:57:00Z">
                            <w:rPr>
                              <w:rFonts w:ascii="Cambria Math" w:hAnsi="Cambria Math"/>
                              <w:i/>
                            </w:rPr>
                          </w:ins>
                        </m:ctrlPr>
                      </m:radPr>
                      <m:deg/>
                      <m:e>
                        <m:r>
                          <w:ins w:id="574" w:author="yintao_ling" w:date="2020-10-28T09:57:00Z">
                            <w:rPr>
                              <w:rFonts w:ascii="Cambria Math" w:hAnsi="Cambria Math"/>
                            </w:rPr>
                            <m:t>(</m:t>
                          </w:ins>
                        </m:r>
                        <m:sSup>
                          <m:sSupPr>
                            <m:ctrlPr>
                              <w:ins w:id="575" w:author="yintao_ling" w:date="2020-10-28T09:57:00Z">
                                <w:rPr>
                                  <w:rFonts w:ascii="Cambria Math" w:hAnsi="Cambria Math"/>
                                </w:rPr>
                              </w:ins>
                            </m:ctrlPr>
                          </m:sSupPr>
                          <m:e>
                            <m:r>
                              <w:ins w:id="576" w:author="yintao_ling" w:date="2020-10-28T09:57:00Z">
                                <w:rPr>
                                  <w:rFonts w:ascii="Cambria Math" w:hAnsi="Cambria Math"/>
                                </w:rPr>
                                <m:t>x</m:t>
                              </w:ins>
                            </m:r>
                          </m:e>
                          <m:sup>
                            <m:r>
                              <w:ins w:id="577" w:author="yintao_ling" w:date="2020-10-28T09:57:00Z">
                                <w:rPr>
                                  <w:rFonts w:ascii="Cambria Math" w:hAnsi="Cambria Math"/>
                                </w:rPr>
                                <m:t>3</m:t>
                              </w:ins>
                            </m:r>
                          </m:sup>
                        </m:sSup>
                        <m:r>
                          <w:ins w:id="578" w:author="yintao_ling" w:date="2020-10-28T09:57:00Z">
                            <w:rPr>
                              <w:rFonts w:ascii="Cambria Math" w:hAnsi="Cambria Math"/>
                            </w:rPr>
                            <m:t>+ax+b)</m:t>
                          </w:ins>
                        </m:r>
                      </m:e>
                    </m:rad>
                  </m:den>
                </m:f>
              </m:oMath>
            </m:oMathPara>
          </w:p>
          <w:p w14:paraId="24DB0C7A" w14:textId="77777777" w:rsidR="00916C0E" w:rsidRDefault="00916C0E" w:rsidP="00916C0E">
            <w:pPr>
              <w:rPr>
                <w:ins w:id="579" w:author="yintao_ling" w:date="2020-10-28T09:56:00Z"/>
              </w:rPr>
            </w:pPr>
          </w:p>
          <w:p w14:paraId="13B95A04" w14:textId="4B799BBF" w:rsidR="00916C0E" w:rsidRDefault="00916C0E" w:rsidP="00916C0E">
            <w:pPr>
              <w:rPr>
                <w:ins w:id="580" w:author="yintao_ling" w:date="2020-10-28T09:57:00Z"/>
              </w:rPr>
            </w:pPr>
            <m:oMathPara>
              <m:oMath>
                <m:r>
                  <w:ins w:id="581" w:author="yintao_ling" w:date="2020-10-28T09:57:00Z">
                    <w:rPr>
                      <w:rFonts w:ascii="Cambria Math" w:hAnsi="Cambria Math" w:cs="Arial" w:hint="eastAsia"/>
                      <w:color w:val="202122"/>
                      <w:szCs w:val="24"/>
                      <w:shd w:val="clear" w:color="auto" w:fill="FFFFFF"/>
                    </w:rPr>
                    <m:t>λ</m:t>
                  </w:ins>
                </m:r>
                <m:r>
                  <w:ins w:id="582" w:author="yintao_ling" w:date="2020-10-28T09:57:00Z">
                    <m:rPr>
                      <m:sty m:val="p"/>
                    </m:rPr>
                    <w:rPr>
                      <w:rFonts w:ascii="Cambria Math" w:hAnsi="Cambria Math"/>
                    </w:rPr>
                    <m:t>=</m:t>
                  </w:ins>
                </m:r>
                <m:f>
                  <m:fPr>
                    <m:ctrlPr>
                      <w:ins w:id="583" w:author="yintao_ling" w:date="2020-10-28T09:57:00Z">
                        <w:rPr>
                          <w:rFonts w:ascii="Cambria Math" w:hAnsi="Cambria Math"/>
                        </w:rPr>
                      </w:ins>
                    </m:ctrlPr>
                  </m:fPr>
                  <m:num>
                    <m:r>
                      <w:ins w:id="584" w:author="yintao_ling" w:date="2020-10-28T09:57:00Z">
                        <w:rPr>
                          <w:rFonts w:ascii="Cambria Math" w:hAnsi="Cambria Math"/>
                        </w:rPr>
                        <m:t>3</m:t>
                      </w:ins>
                    </m:r>
                    <m:sSup>
                      <m:sSupPr>
                        <m:ctrlPr>
                          <w:ins w:id="585" w:author="yintao_ling" w:date="2020-10-28T09:57:00Z">
                            <w:rPr>
                              <w:rFonts w:ascii="Cambria Math" w:hAnsi="Cambria Math"/>
                              <w:i/>
                            </w:rPr>
                          </w:ins>
                        </m:ctrlPr>
                      </m:sSupPr>
                      <m:e>
                        <m:r>
                          <w:ins w:id="586" w:author="yintao_ling" w:date="2020-10-28T09:57:00Z">
                            <w:rPr>
                              <w:rFonts w:ascii="Cambria Math" w:hAnsi="Cambria Math"/>
                            </w:rPr>
                            <m:t>x</m:t>
                          </w:ins>
                        </m:r>
                      </m:e>
                      <m:sup>
                        <m:r>
                          <w:ins w:id="587" w:author="yintao_ling" w:date="2020-10-28T09:57:00Z">
                            <w:rPr>
                              <w:rFonts w:ascii="Cambria Math" w:hAnsi="Cambria Math"/>
                            </w:rPr>
                            <m:t>2</m:t>
                          </w:ins>
                        </m:r>
                      </m:sup>
                    </m:sSup>
                    <m:r>
                      <w:ins w:id="588" w:author="yintao_ling" w:date="2020-10-28T09:57:00Z">
                        <w:rPr>
                          <w:rFonts w:ascii="Cambria Math" w:hAnsi="Cambria Math"/>
                        </w:rPr>
                        <m:t>+a</m:t>
                      </w:ins>
                    </m:r>
                  </m:num>
                  <m:den>
                    <m:r>
                      <w:ins w:id="589" w:author="yintao_ling" w:date="2020-10-28T09:57:00Z">
                        <w:rPr>
                          <w:rFonts w:ascii="Cambria Math" w:hAnsi="Cambria Math"/>
                        </w:rPr>
                        <m:t>2y</m:t>
                      </w:ins>
                    </m:r>
                  </m:den>
                </m:f>
              </m:oMath>
            </m:oMathPara>
          </w:p>
          <w:p w14:paraId="37155C77" w14:textId="77777777" w:rsidR="00916C0E" w:rsidRPr="00BC4668" w:rsidRDefault="00916C0E" w:rsidP="00916C0E">
            <w:pPr>
              <w:rPr>
                <w:ins w:id="590" w:author="yintao_ling" w:date="2020-10-28T09:53:00Z"/>
              </w:rPr>
            </w:pPr>
          </w:p>
          <w:p w14:paraId="15201ED1" w14:textId="69ECA23C" w:rsidR="00916C0E" w:rsidRPr="00BC4668" w:rsidRDefault="00C54285" w:rsidP="00916C0E">
            <w:pPr>
              <w:rPr>
                <w:ins w:id="591" w:author="yintao_ling" w:date="2020-10-28T09:58:00Z"/>
                <w:rFonts w:ascii="Arial" w:hAnsi="Arial" w:cs="Arial"/>
                <w:color w:val="202122"/>
                <w:szCs w:val="24"/>
                <w:shd w:val="clear" w:color="auto" w:fill="FFFFFF"/>
              </w:rPr>
            </w:pPr>
            <m:oMathPara>
              <m:oMath>
                <m:sSub>
                  <m:sSubPr>
                    <m:ctrlPr>
                      <w:ins w:id="592" w:author="yintao_ling" w:date="2020-10-28T09:58:00Z">
                        <w:rPr>
                          <w:rFonts w:ascii="Cambria Math" w:hAnsi="Cambria Math" w:cs="Arial"/>
                          <w:color w:val="202122"/>
                          <w:szCs w:val="24"/>
                          <w:shd w:val="clear" w:color="auto" w:fill="FFFFFF"/>
                        </w:rPr>
                      </w:ins>
                    </m:ctrlPr>
                  </m:sSubPr>
                  <m:e>
                    <m:r>
                      <w:ins w:id="593" w:author="yintao_ling" w:date="2020-10-28T09:58:00Z">
                        <w:rPr>
                          <w:rFonts w:ascii="Cambria Math" w:hAnsi="Cambria Math" w:cs="Arial"/>
                          <w:color w:val="202122"/>
                          <w:szCs w:val="24"/>
                          <w:shd w:val="clear" w:color="auto" w:fill="FFFFFF"/>
                        </w:rPr>
                        <m:t>x</m:t>
                      </w:ins>
                    </m:r>
                  </m:e>
                  <m:sub>
                    <m:r>
                      <w:ins w:id="594" w:author="yintao_ling" w:date="2020-10-28T09:58:00Z">
                        <w:rPr>
                          <w:rFonts w:ascii="Cambria Math" w:hAnsi="Cambria Math" w:cs="Arial"/>
                          <w:color w:val="202122"/>
                          <w:szCs w:val="24"/>
                          <w:shd w:val="clear" w:color="auto" w:fill="FFFFFF"/>
                        </w:rPr>
                        <m:t>r</m:t>
                      </w:ins>
                    </m:r>
                  </m:sub>
                </m:sSub>
                <m:r>
                  <w:ins w:id="595" w:author="yintao_ling" w:date="2020-10-28T09:58:00Z">
                    <w:rPr>
                      <w:rFonts w:ascii="Cambria Math" w:hAnsi="Cambria Math" w:cs="Arial"/>
                      <w:color w:val="202122"/>
                      <w:szCs w:val="24"/>
                      <w:shd w:val="clear" w:color="auto" w:fill="FFFFFF"/>
                    </w:rPr>
                    <m:t>=</m:t>
                  </w:ins>
                </m:r>
                <m:sSup>
                  <m:sSupPr>
                    <m:ctrlPr>
                      <w:ins w:id="596" w:author="yintao_ling" w:date="2020-10-28T09:58:00Z">
                        <w:rPr>
                          <w:rFonts w:ascii="Cambria Math" w:hAnsi="Cambria Math" w:cs="Arial"/>
                          <w:i/>
                          <w:color w:val="202122"/>
                          <w:szCs w:val="24"/>
                          <w:shd w:val="clear" w:color="auto" w:fill="FFFFFF"/>
                        </w:rPr>
                      </w:ins>
                    </m:ctrlPr>
                  </m:sSupPr>
                  <m:e>
                    <m:sSub>
                      <m:sSubPr>
                        <m:ctrlPr>
                          <w:ins w:id="597" w:author="yintao_ling" w:date="2020-10-28T10:04:00Z">
                            <w:rPr>
                              <w:rFonts w:ascii="Cambria Math" w:hAnsi="Cambria Math" w:cs="Arial"/>
                              <w:i/>
                              <w:color w:val="202122"/>
                              <w:szCs w:val="24"/>
                              <w:shd w:val="clear" w:color="auto" w:fill="FFFFFF"/>
                            </w:rPr>
                          </w:ins>
                        </m:ctrlPr>
                      </m:sSubPr>
                      <m:e>
                        <m:r>
                          <w:ins w:id="598" w:author="yintao_ling" w:date="2020-10-28T10:04:00Z">
                            <w:rPr>
                              <w:rFonts w:ascii="Cambria Math" w:hAnsi="Cambria Math" w:cs="Arial" w:hint="eastAsia"/>
                              <w:color w:val="202122"/>
                              <w:szCs w:val="24"/>
                              <w:shd w:val="clear" w:color="auto" w:fill="FFFFFF"/>
                            </w:rPr>
                            <m:t>λ</m:t>
                          </w:ins>
                        </m:r>
                      </m:e>
                      <m:sub>
                        <m:r>
                          <w:ins w:id="599" w:author="yintao_ling" w:date="2020-10-28T10:04:00Z">
                            <w:rPr>
                              <w:rFonts w:ascii="Cambria Math" w:hAnsi="Cambria Math" w:cs="Arial"/>
                              <w:color w:val="202122"/>
                              <w:szCs w:val="24"/>
                              <w:shd w:val="clear" w:color="auto" w:fill="FFFFFF"/>
                            </w:rPr>
                            <m:t>p</m:t>
                          </w:ins>
                        </m:r>
                      </m:sub>
                    </m:sSub>
                  </m:e>
                  <m:sup>
                    <m:r>
                      <w:ins w:id="600" w:author="yintao_ling" w:date="2020-10-28T09:58:00Z">
                        <w:rPr>
                          <w:rFonts w:ascii="Cambria Math" w:hAnsi="Cambria Math" w:cs="Arial"/>
                          <w:color w:val="202122"/>
                          <w:szCs w:val="24"/>
                          <w:shd w:val="clear" w:color="auto" w:fill="FFFFFF"/>
                        </w:rPr>
                        <m:t>2</m:t>
                      </w:ins>
                    </m:r>
                  </m:sup>
                </m:sSup>
                <m:r>
                  <w:ins w:id="601" w:author="yintao_ling" w:date="2020-10-28T09:58:00Z">
                    <w:rPr>
                      <w:rFonts w:ascii="Cambria Math" w:hAnsi="Cambria Math" w:cs="Arial"/>
                      <w:color w:val="202122"/>
                      <w:szCs w:val="24"/>
                      <w:shd w:val="clear" w:color="auto" w:fill="FFFFFF"/>
                    </w:rPr>
                    <m:t>-</m:t>
                  </w:ins>
                </m:r>
                <m:sSub>
                  <m:sSubPr>
                    <m:ctrlPr>
                      <w:ins w:id="602" w:author="yintao_ling" w:date="2020-10-28T09:58:00Z">
                        <w:rPr>
                          <w:rFonts w:ascii="Cambria Math" w:hAnsi="Cambria Math" w:cs="Arial"/>
                          <w:color w:val="202122"/>
                          <w:szCs w:val="24"/>
                          <w:shd w:val="clear" w:color="auto" w:fill="FFFFFF"/>
                        </w:rPr>
                      </w:ins>
                    </m:ctrlPr>
                  </m:sSubPr>
                  <m:e>
                    <m:r>
                      <w:ins w:id="603" w:author="yintao_ling" w:date="2020-10-28T09:58:00Z">
                        <w:rPr>
                          <w:rFonts w:ascii="Cambria Math" w:hAnsi="Cambria Math" w:cs="Arial"/>
                          <w:color w:val="202122"/>
                          <w:szCs w:val="24"/>
                          <w:shd w:val="clear" w:color="auto" w:fill="FFFFFF"/>
                        </w:rPr>
                        <m:t>2x</m:t>
                      </w:ins>
                    </m:r>
                  </m:e>
                  <m:sub>
                    <m:r>
                      <w:ins w:id="604" w:author="yintao_ling" w:date="2020-10-28T09:58:00Z">
                        <w:rPr>
                          <w:rFonts w:ascii="Cambria Math" w:hAnsi="Cambria Math" w:cs="Arial"/>
                          <w:color w:val="202122"/>
                          <w:szCs w:val="24"/>
                          <w:shd w:val="clear" w:color="auto" w:fill="FFFFFF"/>
                        </w:rPr>
                        <m:t>p</m:t>
                      </w:ins>
                    </m:r>
                  </m:sub>
                </m:sSub>
              </m:oMath>
            </m:oMathPara>
          </w:p>
          <w:p w14:paraId="79B4B6F0" w14:textId="718868B3" w:rsidR="00916C0E" w:rsidRPr="00BC4668" w:rsidRDefault="00C54285" w:rsidP="00916C0E">
            <w:pPr>
              <w:rPr>
                <w:ins w:id="605" w:author="yintao_ling" w:date="2020-10-28T09:58:00Z"/>
                <w:rFonts w:ascii="Arial" w:hAnsi="Arial" w:cs="Arial"/>
                <w:color w:val="202122"/>
                <w:szCs w:val="24"/>
                <w:shd w:val="clear" w:color="auto" w:fill="FFFFFF"/>
              </w:rPr>
            </w:pPr>
            <m:oMathPara>
              <m:oMath>
                <m:sSub>
                  <m:sSubPr>
                    <m:ctrlPr>
                      <w:ins w:id="606" w:author="yintao_ling" w:date="2020-10-28T09:58:00Z">
                        <w:rPr>
                          <w:rFonts w:ascii="Cambria Math" w:hAnsi="Cambria Math" w:cs="Arial"/>
                          <w:color w:val="202122"/>
                          <w:szCs w:val="24"/>
                          <w:shd w:val="clear" w:color="auto" w:fill="FFFFFF"/>
                        </w:rPr>
                      </w:ins>
                    </m:ctrlPr>
                  </m:sSubPr>
                  <m:e>
                    <m:r>
                      <w:ins w:id="607" w:author="yintao_ling" w:date="2020-10-28T09:58:00Z">
                        <w:rPr>
                          <w:rFonts w:ascii="Cambria Math" w:hAnsi="Cambria Math" w:cs="Arial"/>
                          <w:color w:val="202122"/>
                          <w:szCs w:val="24"/>
                          <w:shd w:val="clear" w:color="auto" w:fill="FFFFFF"/>
                        </w:rPr>
                        <m:t>y</m:t>
                      </w:ins>
                    </m:r>
                  </m:e>
                  <m:sub>
                    <m:r>
                      <w:ins w:id="608" w:author="yintao_ling" w:date="2020-10-28T09:58:00Z">
                        <w:rPr>
                          <w:rFonts w:ascii="Cambria Math" w:hAnsi="Cambria Math" w:cs="Arial"/>
                          <w:color w:val="202122"/>
                          <w:szCs w:val="24"/>
                          <w:shd w:val="clear" w:color="auto" w:fill="FFFFFF"/>
                        </w:rPr>
                        <m:t>r</m:t>
                      </w:ins>
                    </m:r>
                  </m:sub>
                </m:sSub>
                <m:r>
                  <w:ins w:id="609" w:author="yintao_ling" w:date="2020-10-28T09:58:00Z">
                    <w:rPr>
                      <w:rFonts w:ascii="Cambria Math" w:hAnsi="Cambria Math" w:cs="Arial"/>
                      <w:color w:val="202122"/>
                      <w:szCs w:val="24"/>
                      <w:shd w:val="clear" w:color="auto" w:fill="FFFFFF"/>
                    </w:rPr>
                    <m:t>=</m:t>
                  </w:ins>
                </m:r>
                <m:sSub>
                  <m:sSubPr>
                    <m:ctrlPr>
                      <w:ins w:id="610" w:author="yintao_ling" w:date="2020-10-28T10:04:00Z">
                        <w:rPr>
                          <w:rFonts w:ascii="Cambria Math" w:hAnsi="Cambria Math" w:cs="Arial"/>
                          <w:i/>
                          <w:color w:val="202122"/>
                          <w:szCs w:val="24"/>
                          <w:shd w:val="clear" w:color="auto" w:fill="FFFFFF"/>
                        </w:rPr>
                      </w:ins>
                    </m:ctrlPr>
                  </m:sSubPr>
                  <m:e>
                    <m:r>
                      <w:ins w:id="611" w:author="yintao_ling" w:date="2020-10-28T10:04:00Z">
                        <w:rPr>
                          <w:rFonts w:ascii="Cambria Math" w:hAnsi="Cambria Math" w:cs="Arial" w:hint="eastAsia"/>
                          <w:color w:val="202122"/>
                          <w:szCs w:val="24"/>
                          <w:shd w:val="clear" w:color="auto" w:fill="FFFFFF"/>
                        </w:rPr>
                        <m:t>λ</m:t>
                      </w:ins>
                    </m:r>
                  </m:e>
                  <m:sub>
                    <m:r>
                      <w:ins w:id="612" w:author="yintao_ling" w:date="2020-10-28T10:04:00Z">
                        <w:rPr>
                          <w:rFonts w:ascii="Cambria Math" w:hAnsi="Cambria Math" w:cs="Arial"/>
                          <w:color w:val="202122"/>
                          <w:szCs w:val="24"/>
                          <w:shd w:val="clear" w:color="auto" w:fill="FFFFFF"/>
                        </w:rPr>
                        <m:t>p</m:t>
                      </w:ins>
                    </m:r>
                  </m:sub>
                </m:sSub>
                <m:d>
                  <m:dPr>
                    <m:ctrlPr>
                      <w:ins w:id="613" w:author="yintao_ling" w:date="2020-10-28T09:58:00Z">
                        <w:rPr>
                          <w:rFonts w:ascii="Cambria Math" w:hAnsi="Cambria Math" w:cs="Arial"/>
                          <w:i/>
                          <w:color w:val="202122"/>
                          <w:szCs w:val="24"/>
                          <w:shd w:val="clear" w:color="auto" w:fill="FFFFFF"/>
                        </w:rPr>
                      </w:ins>
                    </m:ctrlPr>
                  </m:dPr>
                  <m:e>
                    <m:sSub>
                      <m:sSubPr>
                        <m:ctrlPr>
                          <w:ins w:id="614" w:author="yintao_ling" w:date="2020-10-28T09:58:00Z">
                            <w:rPr>
                              <w:rFonts w:ascii="Cambria Math" w:hAnsi="Cambria Math" w:cs="Arial"/>
                              <w:color w:val="202122"/>
                              <w:szCs w:val="24"/>
                              <w:shd w:val="clear" w:color="auto" w:fill="FFFFFF"/>
                            </w:rPr>
                          </w:ins>
                        </m:ctrlPr>
                      </m:sSubPr>
                      <m:e>
                        <m:r>
                          <w:ins w:id="615" w:author="yintao_ling" w:date="2020-10-28T09:58:00Z">
                            <w:rPr>
                              <w:rFonts w:ascii="Cambria Math" w:hAnsi="Cambria Math" w:cs="Arial"/>
                              <w:color w:val="202122"/>
                              <w:szCs w:val="24"/>
                              <w:shd w:val="clear" w:color="auto" w:fill="FFFFFF"/>
                            </w:rPr>
                            <m:t>x</m:t>
                          </w:ins>
                        </m:r>
                      </m:e>
                      <m:sub>
                        <m:r>
                          <w:ins w:id="616" w:author="yintao_ling" w:date="2020-10-28T09:58:00Z">
                            <w:rPr>
                              <w:rFonts w:ascii="Cambria Math" w:hAnsi="Cambria Math" w:cs="Arial"/>
                              <w:color w:val="202122"/>
                              <w:szCs w:val="24"/>
                              <w:shd w:val="clear" w:color="auto" w:fill="FFFFFF"/>
                            </w:rPr>
                            <m:t>p</m:t>
                          </w:ins>
                        </m:r>
                      </m:sub>
                    </m:sSub>
                    <m:r>
                      <w:ins w:id="617" w:author="yintao_ling" w:date="2020-10-28T09:58:00Z">
                        <w:rPr>
                          <w:rFonts w:ascii="Cambria Math" w:hAnsi="Cambria Math" w:cs="Arial"/>
                          <w:color w:val="202122"/>
                          <w:szCs w:val="24"/>
                          <w:shd w:val="clear" w:color="auto" w:fill="FFFFFF"/>
                        </w:rPr>
                        <m:t>-</m:t>
                      </w:ins>
                    </m:r>
                    <m:sSub>
                      <m:sSubPr>
                        <m:ctrlPr>
                          <w:ins w:id="618" w:author="yintao_ling" w:date="2020-10-28T09:58:00Z">
                            <w:rPr>
                              <w:rFonts w:ascii="Cambria Math" w:hAnsi="Cambria Math" w:cs="Arial"/>
                              <w:color w:val="202122"/>
                              <w:szCs w:val="24"/>
                              <w:shd w:val="clear" w:color="auto" w:fill="FFFFFF"/>
                            </w:rPr>
                          </w:ins>
                        </m:ctrlPr>
                      </m:sSubPr>
                      <m:e>
                        <m:r>
                          <w:ins w:id="619" w:author="yintao_ling" w:date="2020-10-28T09:58:00Z">
                            <w:rPr>
                              <w:rFonts w:ascii="Cambria Math" w:hAnsi="Cambria Math" w:cs="Arial"/>
                              <w:color w:val="202122"/>
                              <w:szCs w:val="24"/>
                              <w:shd w:val="clear" w:color="auto" w:fill="FFFFFF"/>
                            </w:rPr>
                            <m:t>x</m:t>
                          </w:ins>
                        </m:r>
                      </m:e>
                      <m:sub>
                        <m:r>
                          <w:ins w:id="620" w:author="yintao_ling" w:date="2020-10-28T09:58:00Z">
                            <w:rPr>
                              <w:rFonts w:ascii="Cambria Math" w:hAnsi="Cambria Math" w:cs="Arial"/>
                              <w:color w:val="202122"/>
                              <w:szCs w:val="24"/>
                              <w:shd w:val="clear" w:color="auto" w:fill="FFFFFF"/>
                            </w:rPr>
                            <m:t>r</m:t>
                          </w:ins>
                        </m:r>
                      </m:sub>
                    </m:sSub>
                  </m:e>
                </m:d>
                <m:r>
                  <w:ins w:id="621" w:author="yintao_ling" w:date="2020-10-28T09:58:00Z">
                    <w:rPr>
                      <w:rFonts w:ascii="Cambria Math" w:hAnsi="Cambria Math" w:cs="Arial"/>
                      <w:color w:val="202122"/>
                      <w:szCs w:val="24"/>
                      <w:shd w:val="clear" w:color="auto" w:fill="FFFFFF"/>
                    </w:rPr>
                    <m:t>-</m:t>
                  </w:ins>
                </m:r>
                <m:sSub>
                  <m:sSubPr>
                    <m:ctrlPr>
                      <w:ins w:id="622" w:author="yintao_ling" w:date="2020-10-28T09:58:00Z">
                        <w:rPr>
                          <w:rFonts w:ascii="Cambria Math" w:hAnsi="Cambria Math" w:cs="Arial"/>
                          <w:i/>
                          <w:color w:val="202122"/>
                          <w:szCs w:val="24"/>
                          <w:shd w:val="clear" w:color="auto" w:fill="FFFFFF"/>
                        </w:rPr>
                      </w:ins>
                    </m:ctrlPr>
                  </m:sSubPr>
                  <m:e>
                    <m:r>
                      <w:ins w:id="623" w:author="yintao_ling" w:date="2020-10-28T09:58:00Z">
                        <w:rPr>
                          <w:rFonts w:ascii="Cambria Math" w:hAnsi="Cambria Math" w:cs="Arial"/>
                          <w:color w:val="202122"/>
                          <w:szCs w:val="24"/>
                          <w:shd w:val="clear" w:color="auto" w:fill="FFFFFF"/>
                        </w:rPr>
                        <m:t>y</m:t>
                      </w:ins>
                    </m:r>
                  </m:e>
                  <m:sub>
                    <m:r>
                      <w:ins w:id="624" w:author="yintao_ling" w:date="2020-10-28T09:58:00Z">
                        <w:rPr>
                          <w:rFonts w:ascii="Cambria Math" w:hAnsi="Cambria Math" w:cs="Arial"/>
                          <w:color w:val="202122"/>
                          <w:szCs w:val="24"/>
                          <w:shd w:val="clear" w:color="auto" w:fill="FFFFFF"/>
                        </w:rPr>
                        <m:t>p</m:t>
                      </w:ins>
                    </m:r>
                  </m:sub>
                </m:sSub>
              </m:oMath>
            </m:oMathPara>
          </w:p>
          <w:p w14:paraId="55C4484B" w14:textId="2E8EB510" w:rsidR="00916C0E" w:rsidRPr="00916C0E" w:rsidRDefault="00916C0E" w:rsidP="00820E35">
            <w:pPr>
              <w:rPr>
                <w:ins w:id="625" w:author="yintao_ling" w:date="2020-10-28T09:21:00Z"/>
                <w:rFonts w:ascii="Arial" w:hAnsi="Arial" w:cs="Arial"/>
                <w:b/>
                <w:color w:val="202122"/>
                <w:sz w:val="21"/>
                <w:szCs w:val="21"/>
                <w:shd w:val="clear" w:color="auto" w:fill="FFFFFF"/>
                <w:rPrChange w:id="626" w:author="yintao_ling" w:date="2020-10-28T09:49:00Z">
                  <w:rPr>
                    <w:ins w:id="627" w:author="yintao_ling" w:date="2020-10-28T09:21:00Z"/>
                    <w:rFonts w:ascii="Arial" w:hAnsi="Arial" w:cs="Arial"/>
                    <w:color w:val="202122"/>
                    <w:sz w:val="21"/>
                    <w:szCs w:val="21"/>
                    <w:shd w:val="clear" w:color="auto" w:fill="FFFFFF"/>
                  </w:rPr>
                </w:rPrChange>
              </w:rPr>
            </w:pPr>
          </w:p>
        </w:tc>
        <w:tc>
          <w:tcPr>
            <w:tcW w:w="3624" w:type="dxa"/>
            <w:tcPrChange w:id="628" w:author="yintao_ling" w:date="2020-10-28T10:03:00Z">
              <w:tcPr>
                <w:tcW w:w="4149" w:type="dxa"/>
                <w:gridSpan w:val="3"/>
              </w:tcPr>
            </w:tcPrChange>
          </w:tcPr>
          <w:p w14:paraId="1F97B852" w14:textId="77777777" w:rsidR="00916C0E" w:rsidRDefault="00916C0E" w:rsidP="00820E35">
            <w:pPr>
              <w:rPr>
                <w:ins w:id="629" w:author="yintao_ling" w:date="2020-10-28T09:51:00Z"/>
              </w:rPr>
            </w:pPr>
          </w:p>
          <w:p w14:paraId="66163E7C" w14:textId="512942F2" w:rsidR="00820E35" w:rsidRDefault="00916C0E" w:rsidP="00820E35">
            <w:pPr>
              <w:rPr>
                <w:ins w:id="630" w:author="yintao_ling" w:date="2020-10-28T09:21:00Z"/>
              </w:rPr>
            </w:pPr>
            <w:ins w:id="631" w:author="yintao_ling" w:date="2020-10-28T09:51:00Z">
              <w:r w:rsidRPr="00916C0E">
                <w:rPr>
                  <w:noProof/>
                </w:rPr>
                <w:drawing>
                  <wp:inline distT="0" distB="0" distL="0" distR="0" wp14:anchorId="38771F54" wp14:editId="4C66D21E">
                    <wp:extent cx="2114550" cy="1974822"/>
                    <wp:effectExtent l="0" t="0" r="0" b="6985"/>
                    <wp:docPr id="176190" name="圖片 176190" descr="Figure 3 from Implementation of point addition &amp; point doubling for Elliptic  Curve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3 from Implementation of point addition &amp; point doubling for Elliptic  Curve | Semantic Schola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126439" cy="1985925"/>
                            </a:xfrm>
                            <a:prstGeom prst="rect">
                              <a:avLst/>
                            </a:prstGeom>
                            <a:noFill/>
                            <a:ln>
                              <a:noFill/>
                            </a:ln>
                          </pic:spPr>
                        </pic:pic>
                      </a:graphicData>
                    </a:graphic>
                  </wp:inline>
                </w:drawing>
              </w:r>
            </w:ins>
          </w:p>
        </w:tc>
      </w:tr>
    </w:tbl>
    <w:p w14:paraId="5D4AE566" w14:textId="2DECAB27" w:rsidR="00820E35" w:rsidRDefault="00D70F83">
      <w:pPr>
        <w:rPr>
          <w:ins w:id="632" w:author="yintao_ling" w:date="2020-10-28T10:00:00Z"/>
        </w:rPr>
      </w:pPr>
      <w:ins w:id="633" w:author="yintao_ling" w:date="2020-10-28T09:21:00Z">
        <w:r>
          <w:tab/>
        </w:r>
      </w:ins>
      <w:ins w:id="634" w:author="yintao_ling" w:date="2020-10-28T10:00:00Z">
        <w:r>
          <w:t>It is complicated, but they are the basis for ECC.</w:t>
        </w:r>
      </w:ins>
    </w:p>
    <w:p w14:paraId="3EC1DA9E" w14:textId="55101600" w:rsidR="00D70F83" w:rsidRDefault="00D70F83">
      <w:pPr>
        <w:rPr>
          <w:ins w:id="635" w:author="yintao_ling" w:date="2020-10-28T10:01:00Z"/>
        </w:rPr>
      </w:pPr>
      <w:ins w:id="636" w:author="yintao_ling" w:date="2020-10-28T10:00:00Z">
        <w:r>
          <w:tab/>
          <w:t>ECC will assign the formula into</w:t>
        </w:r>
      </w:ins>
      <w:ins w:id="637" w:author="yintao_ling" w:date="2020-10-28T10:05:00Z">
        <w:r w:rsidR="00077DCE">
          <w:t xml:space="preserve"> </w:t>
        </w:r>
        <w:r w:rsidR="00077DCE" w:rsidRPr="006C6FB4">
          <w:rPr>
            <w:b/>
            <w:rPrChange w:id="638" w:author="yintao_ling" w:date="2020-10-29T17:35:00Z">
              <w:rPr/>
            </w:rPrChange>
          </w:rPr>
          <w:t>finite field</w:t>
        </w:r>
        <w:r w:rsidR="00077DCE">
          <w:t xml:space="preserve">, </w:t>
        </w:r>
      </w:ins>
      <m:oMath>
        <m:r>
          <w:ins w:id="639" w:author="yintao_ling" w:date="2020-10-28T10:01:00Z">
            <w:rPr>
              <w:rFonts w:ascii="Cambria Math" w:hAnsi="Cambria Math"/>
              <w:rPrChange w:id="640" w:author="yintao_ling" w:date="2020-10-28T10:01:00Z">
                <w:rPr>
                  <w:rFonts w:ascii="Cambria Math" w:hAnsi="Cambria Math"/>
                </w:rPr>
              </w:rPrChange>
            </w:rPr>
            <m:t>GF</m:t>
          </w:ins>
        </m:r>
        <m:d>
          <m:dPr>
            <m:ctrlPr>
              <w:ins w:id="641" w:author="yintao_ling" w:date="2020-10-28T10:01:00Z">
                <w:rPr>
                  <w:rFonts w:ascii="Cambria Math" w:hAnsi="Cambria Math"/>
                  <w:i/>
                </w:rPr>
              </w:ins>
            </m:ctrlPr>
          </m:dPr>
          <m:e>
            <m:r>
              <w:ins w:id="642" w:author="yintao_ling" w:date="2020-10-28T10:01:00Z">
                <w:rPr>
                  <w:rFonts w:ascii="Cambria Math" w:hAnsi="Cambria Math"/>
                  <w:rPrChange w:id="643" w:author="yintao_ling" w:date="2020-10-28T10:01:00Z">
                    <w:rPr>
                      <w:rFonts w:ascii="Cambria Math" w:hAnsi="Cambria Math"/>
                    </w:rPr>
                  </w:rPrChange>
                </w:rPr>
                <m:t>n</m:t>
              </w:ins>
            </m:r>
          </m:e>
        </m:d>
        <m:r>
          <w:ins w:id="644" w:author="yintao_ling" w:date="2020-10-28T10:01:00Z">
            <w:rPr>
              <w:rFonts w:ascii="Cambria Math" w:hAnsi="Cambria Math"/>
              <w:rPrChange w:id="645" w:author="yintao_ling" w:date="2020-10-28T10:01:00Z">
                <w:rPr>
                  <w:rFonts w:ascii="Cambria Math" w:hAnsi="Cambria Math"/>
                </w:rPr>
              </w:rPrChange>
            </w:rPr>
            <m:t>,</m:t>
          </w:ins>
        </m:r>
        <m:r>
          <w:ins w:id="646" w:author="yintao_ling" w:date="2020-10-28T10:01:00Z">
            <w:rPr>
              <w:rFonts w:ascii="Cambria Math" w:hAnsi="Cambria Math"/>
            </w:rPr>
            <m:t xml:space="preserve"> </m:t>
          </w:ins>
        </m:r>
        <m:r>
          <w:ins w:id="647" w:author="yintao_ling" w:date="2020-10-28T10:01:00Z">
            <w:rPr>
              <w:rFonts w:ascii="Cambria Math" w:hAnsi="Cambria Math"/>
              <w:rPrChange w:id="648" w:author="yintao_ling" w:date="2020-10-28T10:01:00Z">
                <w:rPr>
                  <w:rFonts w:ascii="Cambria Math" w:hAnsi="Cambria Math"/>
                </w:rPr>
              </w:rPrChange>
            </w:rPr>
            <m:t xml:space="preserve"> where n is prime</m:t>
          </w:ins>
        </m:r>
      </m:oMath>
      <w:ins w:id="649" w:author="yintao_ling" w:date="2020-10-28T10:01:00Z">
        <w:r>
          <w:rPr>
            <w:rFonts w:hint="eastAsia"/>
          </w:rPr>
          <w:t>.</w:t>
        </w:r>
      </w:ins>
    </w:p>
    <w:p w14:paraId="2B004D7D" w14:textId="551E613E" w:rsidR="00D70F83" w:rsidRDefault="00D70F83">
      <w:pPr>
        <w:rPr>
          <w:ins w:id="650" w:author="yintao_ling" w:date="2020-10-28T09:21:00Z"/>
        </w:rPr>
      </w:pPr>
      <w:ins w:id="651" w:author="yintao_ling" w:date="2020-10-28T10:01:00Z">
        <w:r>
          <w:tab/>
          <w:t xml:space="preserve">The meaning of GF(n) is to assign formula to </w:t>
        </w:r>
        <w:r w:rsidRPr="00D70F83">
          <w:rPr>
            <w:b/>
            <w:rPrChange w:id="652" w:author="yintao_ling" w:date="2020-10-28T10:02:00Z">
              <w:rPr/>
            </w:rPrChange>
          </w:rPr>
          <w:t>module</w:t>
        </w:r>
        <w:r>
          <w:t xml:space="preserve"> formula.</w:t>
        </w:r>
      </w:ins>
    </w:p>
    <w:p w14:paraId="1D4F6BF3" w14:textId="77777777" w:rsidR="00820E35" w:rsidRDefault="00820E35">
      <w:pPr>
        <w:rPr>
          <w:ins w:id="653" w:author="yintao_ling" w:date="2020-10-28T10:30:00Z"/>
        </w:rPr>
      </w:pPr>
    </w:p>
    <w:p w14:paraId="0FC1C3FC" w14:textId="77777777" w:rsidR="00921530" w:rsidRDefault="00921530" w:rsidP="00921530">
      <w:pPr>
        <w:ind w:left="480"/>
        <w:rPr>
          <w:ins w:id="654" w:author="yintao_ling" w:date="2020-10-28T10:30:00Z"/>
        </w:rPr>
      </w:pPr>
      <w:ins w:id="655" w:author="yintao_ling" w:date="2020-10-28T10:30:00Z">
        <w:r>
          <w:t xml:space="preserve">In ECC, we do the operations for points by </w:t>
        </w:r>
        <w:r w:rsidRPr="00BC4668">
          <w:rPr>
            <w:b/>
          </w:rPr>
          <w:t>elliptic curve scalar multiplication</w:t>
        </w:r>
        <w:r>
          <w:t>.</w:t>
        </w:r>
      </w:ins>
    </w:p>
    <w:p w14:paraId="17884FD3" w14:textId="77777777" w:rsidR="00921530" w:rsidRDefault="00921530" w:rsidP="00921530">
      <w:pPr>
        <w:ind w:left="480"/>
        <w:rPr>
          <w:ins w:id="656" w:author="yintao_ling" w:date="2020-10-28T10:30:00Z"/>
        </w:rPr>
      </w:pPr>
      <w:ins w:id="657" w:author="yintao_ling" w:date="2020-10-28T10:30:00Z">
        <w:r>
          <w:t>Because it is a one-way function (Impossible to revert function)</w:t>
        </w:r>
        <w:r>
          <w:rPr>
            <w:rFonts w:hint="eastAsia"/>
          </w:rPr>
          <w:t>,</w:t>
        </w:r>
      </w:ins>
    </w:p>
    <w:p w14:paraId="636B0ABF" w14:textId="77777777" w:rsidR="00921530" w:rsidRDefault="00921530" w:rsidP="00921530">
      <w:pPr>
        <w:ind w:left="480"/>
        <w:rPr>
          <w:ins w:id="658" w:author="yintao_ling" w:date="2020-10-28T10:30:00Z"/>
        </w:rPr>
      </w:pPr>
      <w:ins w:id="659" w:author="yintao_ling" w:date="2020-10-28T10:30:00Z">
        <w:r>
          <w:t xml:space="preserve">the security of ECC is based on </w:t>
        </w:r>
        <w:r w:rsidRPr="00BC4668">
          <w:rPr>
            <w:b/>
          </w:rPr>
          <w:t>elliptic curve discrete logarithm problem</w:t>
        </w:r>
        <w:r>
          <w:t>.</w:t>
        </w:r>
      </w:ins>
    </w:p>
    <w:p w14:paraId="768963AC" w14:textId="77777777" w:rsidR="00921530" w:rsidRPr="00921530" w:rsidRDefault="00921530">
      <w:pPr>
        <w:rPr>
          <w:ins w:id="660" w:author="yintao_ling" w:date="2020-10-28T10:02:00Z"/>
        </w:rPr>
      </w:pPr>
    </w:p>
    <w:p w14:paraId="1F83431A" w14:textId="09B1FD69" w:rsidR="00077DCE" w:rsidRDefault="00D70F83">
      <w:pPr>
        <w:rPr>
          <w:ins w:id="661" w:author="yintao_ling" w:date="2020-10-28T10:30:00Z"/>
        </w:rPr>
      </w:pPr>
      <w:ins w:id="662" w:author="yintao_ling" w:date="2020-10-28T10:02:00Z">
        <w:r>
          <w:tab/>
          <w:t>Finally, we can take a look on what ECC does.</w:t>
        </w:r>
      </w:ins>
    </w:p>
    <w:p w14:paraId="2D4BD014" w14:textId="77419D7D" w:rsidR="00D70F83" w:rsidRDefault="00077DCE">
      <w:pPr>
        <w:rPr>
          <w:ins w:id="663" w:author="yintao_ling" w:date="2020-10-28T10:04:00Z"/>
        </w:rPr>
      </w:pPr>
      <w:ins w:id="664" w:author="yintao_ling" w:date="2020-10-28T10:04:00Z">
        <w:r>
          <w:lastRenderedPageBreak/>
          <w:tab/>
          <w:t>There is a example</w:t>
        </w:r>
      </w:ins>
      <w:ins w:id="665" w:author="yintao_ling" w:date="2020-10-28T10:10:00Z">
        <w:r>
          <w:t xml:space="preserve"> for Elliptic Curve Diffie-Hellman</w:t>
        </w:r>
      </w:ins>
      <w:ins w:id="666" w:author="yintao_ling" w:date="2020-10-28T10:11:00Z">
        <w:r>
          <w:t xml:space="preserve"> Key Exchange</w:t>
        </w:r>
      </w:ins>
      <w:ins w:id="667" w:author="yintao_ling" w:date="2020-10-28T10:04:00Z">
        <w:r>
          <w:t>:</w:t>
        </w:r>
      </w:ins>
    </w:p>
    <w:p w14:paraId="5DD2D2B3" w14:textId="77777777" w:rsidR="00077DCE" w:rsidRPr="00077DCE" w:rsidRDefault="00077DCE" w:rsidP="00077DCE">
      <w:pPr>
        <w:rPr>
          <w:ins w:id="668" w:author="yintao_ling" w:date="2020-10-28T10:06:00Z"/>
        </w:rPr>
      </w:pPr>
    </w:p>
    <w:p w14:paraId="3F99BF0B" w14:textId="2100F81E" w:rsidR="00077DCE" w:rsidRPr="00BC4668" w:rsidRDefault="00077DCE" w:rsidP="00077DCE">
      <w:pPr>
        <w:rPr>
          <w:ins w:id="669" w:author="yintao_ling" w:date="2020-10-28T10:04:00Z"/>
        </w:rPr>
      </w:pPr>
      <w:ins w:id="670" w:author="yintao_ling" w:date="2020-10-28T10:04:00Z">
        <w:r>
          <w:tab/>
        </w:r>
        <m:oMath>
          <m:sSup>
            <m:sSupPr>
              <m:ctrlPr>
                <w:rPr>
                  <w:rFonts w:ascii="Cambria Math" w:hAnsi="Cambria Math"/>
                </w:rPr>
              </m:ctrlPr>
            </m:sSupPr>
            <m:e>
              <m:r>
                <w:rPr>
                  <w:rFonts w:ascii="Cambria Math" w:hAnsi="Cambria Math"/>
                </w:rPr>
                <m:t>y</m:t>
              </m:r>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m:t>
          </m:r>
        </m:oMath>
      </w:ins>
      <m:oMath>
        <m:r>
          <w:ins w:id="671" w:author="yintao_ling" w:date="2020-10-28T10:05:00Z">
            <w:rPr>
              <w:rFonts w:ascii="Cambria Math" w:hAnsi="Cambria Math"/>
            </w:rPr>
            <m:t>2</m:t>
          </w:ins>
        </m:r>
        <m:r>
          <w:ins w:id="672" w:author="yintao_ling" w:date="2020-10-28T10:04:00Z">
            <w:rPr>
              <w:rFonts w:ascii="Cambria Math" w:hAnsi="Cambria Math"/>
            </w:rPr>
            <m:t>x+</m:t>
          </w:ins>
        </m:r>
        <m:r>
          <w:ins w:id="673" w:author="yintao_ling" w:date="2020-10-28T10:10:00Z">
            <w:rPr>
              <w:rFonts w:ascii="Cambria Math" w:hAnsi="Cambria Math"/>
            </w:rPr>
            <m:t>15</m:t>
          </w:ins>
        </m:r>
        <m:r>
          <w:ins w:id="674" w:author="yintao_ling" w:date="2020-10-28T10:05:00Z">
            <w:rPr>
              <w:rFonts w:ascii="Cambria Math" w:hAnsi="Cambria Math"/>
            </w:rPr>
            <m:t xml:space="preserve">     on   GF(23)</m:t>
          </w:ins>
        </m:r>
      </m:oMath>
    </w:p>
    <w:p w14:paraId="7F3A98DC" w14:textId="102212A7" w:rsidR="00077DCE" w:rsidRPr="00D70F83" w:rsidRDefault="00077DCE">
      <w:pPr>
        <w:rPr>
          <w:ins w:id="675" w:author="yintao_ling" w:date="2020-10-28T09:21:00Z"/>
        </w:rPr>
      </w:pPr>
      <w:ins w:id="676" w:author="yintao_ling" w:date="2020-10-28T10:05:00Z">
        <w:r>
          <w:tab/>
        </w:r>
      </w:ins>
      <m:oMath>
        <m:r>
          <w:ins w:id="677" w:author="yintao_ling" w:date="2020-10-28T10:06:00Z">
            <w:rPr>
              <w:rFonts w:ascii="Cambria Math" w:hAnsi="Cambria Math"/>
            </w:rPr>
            <m:t>G=[ 4 , 5 ]</m:t>
          </w:ins>
        </m:r>
      </m:oMath>
    </w:p>
    <w:p w14:paraId="7E18763E" w14:textId="77777777" w:rsidR="00820E35" w:rsidRDefault="00820E35">
      <w:pPr>
        <w:rPr>
          <w:ins w:id="678" w:author="yintao_ling" w:date="2020-10-28T09:21:00Z"/>
        </w:rPr>
      </w:pPr>
    </w:p>
    <w:p w14:paraId="0B7D3445" w14:textId="7661C303" w:rsidR="00820E35" w:rsidRDefault="00077DCE">
      <w:pPr>
        <w:rPr>
          <w:ins w:id="679" w:author="yintao_ling" w:date="2020-10-28T10:07:00Z"/>
        </w:rPr>
      </w:pPr>
      <w:ins w:id="680" w:author="yintao_ling" w:date="2020-10-28T10:06:00Z">
        <w:r>
          <w:tab/>
          <w:t xml:space="preserve">You can find out that </w:t>
        </w:r>
        <m:oMath>
          <m:sSup>
            <m:sSupPr>
              <m:ctrlPr>
                <w:rPr>
                  <w:rFonts w:ascii="Cambria Math" w:hAnsi="Cambria Math"/>
                </w:rPr>
              </m:ctrlPr>
            </m:sSupPr>
            <m:e>
              <m:r>
                <w:rPr>
                  <w:rFonts w:ascii="Cambria Math" w:hAnsi="Cambria Math"/>
                </w:rPr>
                <m:t>5</m:t>
              </m:r>
            </m:e>
            <m:sup>
              <m:r>
                <w:rPr>
                  <w:rFonts w:ascii="Cambria Math" w:hAnsi="Cambria Math"/>
                </w:rPr>
                <m:t>2</m:t>
              </m:r>
            </m:sup>
          </m:sSup>
        </m:oMath>
      </w:ins>
      <m:oMath>
        <m:r>
          <w:ins w:id="681" w:author="yintao_ling" w:date="2020-10-28T10:07:00Z">
            <m:rPr>
              <m:sty m:val="p"/>
            </m:rPr>
            <w:rPr>
              <w:rFonts w:ascii="Cambria Math" w:hAnsi="Cambria Math"/>
            </w:rPr>
            <m:t>≡</m:t>
          </w:ins>
        </m:r>
        <m:sSup>
          <m:sSupPr>
            <m:ctrlPr>
              <w:ins w:id="682" w:author="yintao_ling" w:date="2020-10-28T10:06:00Z">
                <w:rPr>
                  <w:rFonts w:ascii="Cambria Math" w:hAnsi="Cambria Math"/>
                </w:rPr>
              </w:ins>
            </m:ctrlPr>
          </m:sSupPr>
          <m:e>
            <m:r>
              <w:ins w:id="683" w:author="yintao_ling" w:date="2020-10-28T10:07:00Z">
                <w:rPr>
                  <w:rFonts w:ascii="Cambria Math" w:hAnsi="Cambria Math"/>
                </w:rPr>
                <m:t>4</m:t>
              </w:ins>
            </m:r>
          </m:e>
          <m:sup>
            <m:r>
              <w:ins w:id="684" w:author="yintao_ling" w:date="2020-10-28T10:06:00Z">
                <w:rPr>
                  <w:rFonts w:ascii="Cambria Math" w:hAnsi="Cambria Math"/>
                </w:rPr>
                <m:t>3</m:t>
              </w:ins>
            </m:r>
          </m:sup>
        </m:sSup>
        <m:r>
          <w:ins w:id="685" w:author="yintao_ling" w:date="2020-10-28T10:06:00Z">
            <w:rPr>
              <w:rFonts w:ascii="Cambria Math" w:hAnsi="Cambria Math"/>
            </w:rPr>
            <m:t>-2</m:t>
          </w:ins>
        </m:r>
        <m:r>
          <w:ins w:id="686" w:author="yintao_ling" w:date="2020-10-28T10:07:00Z">
            <w:rPr>
              <w:rFonts w:ascii="Cambria Math" w:hAnsi="Cambria Math"/>
            </w:rPr>
            <m:t>∙4</m:t>
          </w:ins>
        </m:r>
        <m:r>
          <w:ins w:id="687" w:author="yintao_ling" w:date="2020-10-28T10:06:00Z">
            <w:rPr>
              <w:rFonts w:ascii="Cambria Math" w:hAnsi="Cambria Math"/>
            </w:rPr>
            <m:t>+</m:t>
          </w:ins>
        </m:r>
        <m:r>
          <w:ins w:id="688" w:author="yintao_ling" w:date="2020-10-28T10:10:00Z">
            <w:rPr>
              <w:rFonts w:ascii="Cambria Math" w:hAnsi="Cambria Math"/>
            </w:rPr>
            <m:t>15</m:t>
          </w:ins>
        </m:r>
        <m:r>
          <w:ins w:id="689" w:author="yintao_ling" w:date="2020-10-28T10:07:00Z">
            <w:rPr>
              <w:rFonts w:ascii="Cambria Math" w:hAnsi="Cambria Math"/>
            </w:rPr>
            <m:t xml:space="preserve">     mod 23</m:t>
          </w:ins>
        </m:r>
      </m:oMath>
    </w:p>
    <w:p w14:paraId="69BC63A3" w14:textId="45AA759A" w:rsidR="00077DCE" w:rsidRDefault="00077DCE">
      <w:pPr>
        <w:rPr>
          <w:ins w:id="690" w:author="yintao_ling" w:date="2020-10-28T10:08:00Z"/>
        </w:rPr>
      </w:pPr>
      <w:ins w:id="691" w:author="yintao_ling" w:date="2020-10-28T10:07:00Z">
        <w:r>
          <w:tab/>
          <w:t>Now Alice has</w:t>
        </w:r>
      </w:ins>
      <w:ins w:id="692" w:author="yintao_ling" w:date="2020-10-28T10:08:00Z">
        <w:r>
          <w:t xml:space="preserve"> a</w:t>
        </w:r>
      </w:ins>
      <w:ins w:id="693" w:author="yintao_ling" w:date="2020-10-28T10:07:00Z">
        <w:r>
          <w:t xml:space="preserve"> </w:t>
        </w:r>
      </w:ins>
      <w:ins w:id="694" w:author="yintao_ling" w:date="2020-10-28T10:11:00Z">
        <w:r w:rsidR="00D17C93">
          <w:t>private</w:t>
        </w:r>
      </w:ins>
      <w:ins w:id="695" w:author="yintao_ling" w:date="2020-10-28T10:07:00Z">
        <w:r>
          <w:t xml:space="preserve"> random number </w:t>
        </w:r>
      </w:ins>
      <w:ins w:id="696" w:author="yintao_ling" w:date="2020-10-28T10:08:00Z">
        <w:r>
          <w:t xml:space="preserve"> </w:t>
        </w:r>
      </w:ins>
      <w:ins w:id="697" w:author="yintao_ling" w:date="2020-10-28T10:07:00Z">
        <w:r>
          <w:t>a</w:t>
        </w:r>
      </w:ins>
      <w:ins w:id="698" w:author="yintao_ling" w:date="2020-10-28T10:08:00Z">
        <w:r>
          <w:t>=3</w:t>
        </w:r>
        <w:r>
          <w:rPr>
            <w:rFonts w:hint="eastAsia"/>
          </w:rPr>
          <w:t>,</w:t>
        </w:r>
      </w:ins>
    </w:p>
    <w:p w14:paraId="7A8E4971" w14:textId="559E0CC7" w:rsidR="00077DCE" w:rsidRDefault="00077DCE">
      <w:pPr>
        <w:rPr>
          <w:ins w:id="699" w:author="yintao_ling" w:date="2020-10-28T10:08:00Z"/>
        </w:rPr>
      </w:pPr>
      <w:ins w:id="700" w:author="yintao_ling" w:date="2020-10-28T10:08:00Z">
        <w:r>
          <w:t xml:space="preserve">         Bob has a </w:t>
        </w:r>
      </w:ins>
      <w:ins w:id="701" w:author="yintao_ling" w:date="2020-10-28T10:12:00Z">
        <w:r w:rsidR="00D17C93">
          <w:t>private</w:t>
        </w:r>
      </w:ins>
      <w:ins w:id="702" w:author="yintao_ling" w:date="2020-10-28T10:08:00Z">
        <w:r>
          <w:t xml:space="preserve"> random number  b=7.</w:t>
        </w:r>
      </w:ins>
    </w:p>
    <w:p w14:paraId="0FD1D1CE" w14:textId="336C5431" w:rsidR="00820E35" w:rsidRDefault="00820E35">
      <w:pPr>
        <w:rPr>
          <w:ins w:id="703" w:author="yintao_ling" w:date="2020-10-28T10:08:00Z"/>
        </w:rPr>
      </w:pPr>
    </w:p>
    <w:p w14:paraId="431AF003" w14:textId="7C186297" w:rsidR="00077DCE" w:rsidRDefault="00077DCE">
      <w:pPr>
        <w:rPr>
          <w:ins w:id="704" w:author="yintao_ling" w:date="2020-10-28T10:12:00Z"/>
        </w:rPr>
      </w:pPr>
      <w:ins w:id="705" w:author="yintao_ling" w:date="2020-10-28T10:08:00Z">
        <w:r>
          <w:tab/>
          <w:t xml:space="preserve">They calculate their own </w:t>
        </w:r>
      </w:ins>
      <w:ins w:id="706" w:author="yintao_ling" w:date="2020-10-28T10:09:00Z">
        <w:r w:rsidRPr="00077DCE">
          <w:t>coordinate</w:t>
        </w:r>
        <w:r>
          <w:t xml:space="preserve"> from G,</w:t>
        </w:r>
        <w:r>
          <w:rPr>
            <w:rFonts w:hint="eastAsia"/>
          </w:rPr>
          <w:t xml:space="preserve"> that is, aG and bG.</w:t>
        </w:r>
      </w:ins>
    </w:p>
    <w:p w14:paraId="69EF6213" w14:textId="192BACE7" w:rsidR="00D17C93" w:rsidRDefault="00D17C93">
      <w:pPr>
        <w:rPr>
          <w:ins w:id="707" w:author="yintao_ling" w:date="2020-10-28T09:05:00Z"/>
        </w:rPr>
      </w:pPr>
      <w:ins w:id="708" w:author="yintao_ling" w:date="2020-10-28T10:12:00Z">
        <w:r>
          <w:tab/>
          <w:t>3G = [13,22] and 7G = [</w:t>
        </w:r>
      </w:ins>
      <w:ins w:id="709" w:author="yintao_ling" w:date="2020-10-28T10:13:00Z">
        <w:r>
          <w:t>1</w:t>
        </w:r>
      </w:ins>
      <w:ins w:id="710" w:author="yintao_ling" w:date="2020-10-28T10:23:00Z">
        <w:r w:rsidR="00921530">
          <w:t>7</w:t>
        </w:r>
      </w:ins>
      <w:ins w:id="711" w:author="yintao_ling" w:date="2020-10-28T10:13:00Z">
        <w:r>
          <w:t xml:space="preserve">, </w:t>
        </w:r>
      </w:ins>
      <w:ins w:id="712" w:author="yintao_ling" w:date="2020-10-28T10:23:00Z">
        <w:r w:rsidR="00921530">
          <w:t>8</w:t>
        </w:r>
      </w:ins>
      <w:ins w:id="713" w:author="yintao_ling" w:date="2020-10-28T10:12:00Z">
        <w:r>
          <w:t>]</w:t>
        </w:r>
      </w:ins>
    </w:p>
    <w:p w14:paraId="66124C6A" w14:textId="24F2858C" w:rsidR="00D17C93" w:rsidRDefault="00D17C93">
      <w:pPr>
        <w:rPr>
          <w:ins w:id="714" w:author="yintao_ling" w:date="2020-10-28T10:12:00Z"/>
        </w:rPr>
      </w:pPr>
      <w:ins w:id="715" w:author="yintao_ling" w:date="2020-10-28T10:11:00Z">
        <w:r>
          <w:tab/>
        </w:r>
      </w:ins>
    </w:p>
    <w:tbl>
      <w:tblPr>
        <w:tblStyle w:val="a6"/>
        <w:tblW w:w="0" w:type="auto"/>
        <w:tblLook w:val="04A0" w:firstRow="1" w:lastRow="0" w:firstColumn="1" w:lastColumn="0" w:noHBand="0" w:noVBand="1"/>
        <w:tblPrChange w:id="716" w:author="yintao_ling" w:date="2020-10-28T10:20:00Z">
          <w:tblPr>
            <w:tblStyle w:val="a6"/>
            <w:tblW w:w="0" w:type="auto"/>
            <w:tblLook w:val="04A0" w:firstRow="1" w:lastRow="0" w:firstColumn="1" w:lastColumn="0" w:noHBand="0" w:noVBand="1"/>
          </w:tblPr>
        </w:tblPrChange>
      </w:tblPr>
      <w:tblGrid>
        <w:gridCol w:w="1196"/>
        <w:gridCol w:w="1082"/>
        <w:gridCol w:w="1082"/>
        <w:gridCol w:w="1082"/>
        <w:gridCol w:w="1082"/>
        <w:gridCol w:w="1384"/>
        <w:gridCol w:w="1389"/>
        <w:tblGridChange w:id="717">
          <w:tblGrid>
            <w:gridCol w:w="1313"/>
            <w:gridCol w:w="809"/>
            <w:gridCol w:w="2268"/>
            <w:gridCol w:w="992"/>
            <w:gridCol w:w="992"/>
            <w:gridCol w:w="1417"/>
            <w:gridCol w:w="1498"/>
          </w:tblGrid>
        </w:tblGridChange>
      </w:tblGrid>
      <w:tr w:rsidR="00D17C93" w14:paraId="721E6543" w14:textId="77777777" w:rsidTr="00D17C93">
        <w:trPr>
          <w:ins w:id="718" w:author="yintao_ling" w:date="2020-10-28T10:12:00Z"/>
        </w:trPr>
        <w:tc>
          <w:tcPr>
            <w:tcW w:w="1196" w:type="dxa"/>
            <w:tcPrChange w:id="719" w:author="yintao_ling" w:date="2020-10-28T10:20:00Z">
              <w:tcPr>
                <w:tcW w:w="1313" w:type="dxa"/>
              </w:tcPr>
            </w:tcPrChange>
          </w:tcPr>
          <w:p w14:paraId="1E4F6789" w14:textId="77777777" w:rsidR="00D17C93" w:rsidRDefault="00D17C93">
            <w:pPr>
              <w:rPr>
                <w:ins w:id="720" w:author="yintao_ling" w:date="2020-10-28T10:12:00Z"/>
              </w:rPr>
            </w:pPr>
          </w:p>
        </w:tc>
        <w:tc>
          <w:tcPr>
            <w:tcW w:w="1082" w:type="dxa"/>
            <w:tcPrChange w:id="721" w:author="yintao_ling" w:date="2020-10-28T10:20:00Z">
              <w:tcPr>
                <w:tcW w:w="809" w:type="dxa"/>
              </w:tcPr>
            </w:tcPrChange>
          </w:tcPr>
          <w:p w14:paraId="01B8470A" w14:textId="7E8318A1" w:rsidR="00D17C93" w:rsidRDefault="00D17C93">
            <w:pPr>
              <w:rPr>
                <w:ins w:id="722" w:author="yintao_ling" w:date="2020-10-28T10:16:00Z"/>
              </w:rPr>
            </w:pPr>
            <w:ins w:id="723" w:author="yintao_ling" w:date="2020-10-28T10:17:00Z">
              <w:r>
                <w:t>p</w:t>
              </w:r>
            </w:ins>
          </w:p>
        </w:tc>
        <w:tc>
          <w:tcPr>
            <w:tcW w:w="1082" w:type="dxa"/>
            <w:tcPrChange w:id="724" w:author="yintao_ling" w:date="2020-10-28T10:20:00Z">
              <w:tcPr>
                <w:tcW w:w="2268" w:type="dxa"/>
              </w:tcPr>
            </w:tcPrChange>
          </w:tcPr>
          <w:p w14:paraId="15594264" w14:textId="6EB38A19" w:rsidR="00D17C93" w:rsidRDefault="00D17C93">
            <w:pPr>
              <w:rPr>
                <w:ins w:id="725" w:author="yintao_ling" w:date="2020-10-28T10:13:00Z"/>
              </w:rPr>
            </w:pPr>
            <w:ins w:id="726" w:author="yintao_ling" w:date="2020-10-28T10:18:00Z">
              <w:r>
                <w:t>a</w:t>
              </w:r>
            </w:ins>
          </w:p>
        </w:tc>
        <w:tc>
          <w:tcPr>
            <w:tcW w:w="1082" w:type="dxa"/>
            <w:tcPrChange w:id="727" w:author="yintao_ling" w:date="2020-10-28T10:20:00Z">
              <w:tcPr>
                <w:tcW w:w="992" w:type="dxa"/>
              </w:tcPr>
            </w:tcPrChange>
          </w:tcPr>
          <w:p w14:paraId="05223FAD" w14:textId="286AE95C" w:rsidR="00D17C93" w:rsidRDefault="00D17C93">
            <w:pPr>
              <w:rPr>
                <w:ins w:id="728" w:author="yintao_ling" w:date="2020-10-28T10:18:00Z"/>
              </w:rPr>
            </w:pPr>
            <w:ins w:id="729" w:author="yintao_ling" w:date="2020-10-28T10:18:00Z">
              <w:r>
                <w:rPr>
                  <w:rFonts w:hint="eastAsia"/>
                </w:rPr>
                <w:t>b</w:t>
              </w:r>
            </w:ins>
          </w:p>
        </w:tc>
        <w:tc>
          <w:tcPr>
            <w:tcW w:w="1082" w:type="dxa"/>
            <w:tcPrChange w:id="730" w:author="yintao_ling" w:date="2020-10-28T10:20:00Z">
              <w:tcPr>
                <w:tcW w:w="992" w:type="dxa"/>
              </w:tcPr>
            </w:tcPrChange>
          </w:tcPr>
          <w:p w14:paraId="6743B142" w14:textId="5D263F87" w:rsidR="00D17C93" w:rsidRDefault="00D17C93">
            <w:pPr>
              <w:rPr>
                <w:ins w:id="731" w:author="yintao_ling" w:date="2020-10-28T10:12:00Z"/>
              </w:rPr>
            </w:pPr>
            <w:ins w:id="732" w:author="yintao_ling" w:date="2020-10-28T10:16:00Z">
              <w:r>
                <w:rPr>
                  <w:rFonts w:hint="eastAsia"/>
                </w:rPr>
                <w:t>G</w:t>
              </w:r>
            </w:ins>
          </w:p>
        </w:tc>
        <w:tc>
          <w:tcPr>
            <w:tcW w:w="1384" w:type="dxa"/>
            <w:tcPrChange w:id="733" w:author="yintao_ling" w:date="2020-10-28T10:20:00Z">
              <w:tcPr>
                <w:tcW w:w="1417" w:type="dxa"/>
              </w:tcPr>
            </w:tcPrChange>
          </w:tcPr>
          <w:p w14:paraId="279B0FCB" w14:textId="6FAEA1A8" w:rsidR="00D17C93" w:rsidRDefault="00D17C93">
            <w:pPr>
              <w:rPr>
                <w:ins w:id="734" w:author="yintao_ling" w:date="2020-10-28T10:15:00Z"/>
              </w:rPr>
            </w:pPr>
            <w:ins w:id="735" w:author="yintao_ling" w:date="2020-10-28T10:15:00Z">
              <w:r>
                <w:rPr>
                  <w:rFonts w:hint="eastAsia"/>
                </w:rPr>
                <w:t>Priv</w:t>
              </w:r>
            </w:ins>
            <w:ins w:id="736" w:author="yintao_ling" w:date="2020-10-28T10:18:00Z">
              <w:r>
                <w:t>.</w:t>
              </w:r>
            </w:ins>
            <w:ins w:id="737" w:author="yintao_ling" w:date="2020-10-28T10:15:00Z">
              <w:r>
                <w:rPr>
                  <w:rFonts w:hint="eastAsia"/>
                </w:rPr>
                <w:t xml:space="preserve"> Key</w:t>
              </w:r>
            </w:ins>
          </w:p>
        </w:tc>
        <w:tc>
          <w:tcPr>
            <w:tcW w:w="1389" w:type="dxa"/>
            <w:tcPrChange w:id="738" w:author="yintao_ling" w:date="2020-10-28T10:20:00Z">
              <w:tcPr>
                <w:tcW w:w="1498" w:type="dxa"/>
              </w:tcPr>
            </w:tcPrChange>
          </w:tcPr>
          <w:p w14:paraId="2AF41D8D" w14:textId="5E87725F" w:rsidR="00D17C93" w:rsidRDefault="00D17C93">
            <w:pPr>
              <w:rPr>
                <w:ins w:id="739" w:author="yintao_ling" w:date="2020-10-28T10:12:00Z"/>
              </w:rPr>
            </w:pPr>
            <w:ins w:id="740" w:author="yintao_ling" w:date="2020-10-28T10:12:00Z">
              <w:r>
                <w:rPr>
                  <w:rFonts w:hint="eastAsia"/>
                </w:rPr>
                <w:t>Pub</w:t>
              </w:r>
            </w:ins>
            <w:ins w:id="741" w:author="yintao_ling" w:date="2020-10-28T10:18:00Z">
              <w:r>
                <w:t>.</w:t>
              </w:r>
            </w:ins>
            <w:ins w:id="742" w:author="yintao_ling" w:date="2020-10-28T10:12:00Z">
              <w:r>
                <w:rPr>
                  <w:rFonts w:hint="eastAsia"/>
                </w:rPr>
                <w:t xml:space="preserve"> Key</w:t>
              </w:r>
            </w:ins>
          </w:p>
        </w:tc>
      </w:tr>
      <w:tr w:rsidR="00D17C93" w14:paraId="666D34FE" w14:textId="77777777" w:rsidTr="00D17C93">
        <w:trPr>
          <w:ins w:id="743" w:author="yintao_ling" w:date="2020-10-28T10:12:00Z"/>
        </w:trPr>
        <w:tc>
          <w:tcPr>
            <w:tcW w:w="1196" w:type="dxa"/>
            <w:tcPrChange w:id="744" w:author="yintao_ling" w:date="2020-10-28T10:20:00Z">
              <w:tcPr>
                <w:tcW w:w="1313" w:type="dxa"/>
              </w:tcPr>
            </w:tcPrChange>
          </w:tcPr>
          <w:p w14:paraId="131FC0A4" w14:textId="06FA02A3" w:rsidR="00D17C93" w:rsidRDefault="00D17C93">
            <w:pPr>
              <w:rPr>
                <w:ins w:id="745" w:author="yintao_ling" w:date="2020-10-28T10:12:00Z"/>
              </w:rPr>
            </w:pPr>
            <w:ins w:id="746" w:author="yintao_ling" w:date="2020-10-28T10:12:00Z">
              <w:r>
                <w:rPr>
                  <w:rFonts w:hint="eastAsia"/>
                </w:rPr>
                <w:t xml:space="preserve">Alice </w:t>
              </w:r>
            </w:ins>
          </w:p>
        </w:tc>
        <w:tc>
          <w:tcPr>
            <w:tcW w:w="1082" w:type="dxa"/>
            <w:tcPrChange w:id="747" w:author="yintao_ling" w:date="2020-10-28T10:20:00Z">
              <w:tcPr>
                <w:tcW w:w="809" w:type="dxa"/>
              </w:tcPr>
            </w:tcPrChange>
          </w:tcPr>
          <w:p w14:paraId="6BD1D3BB" w14:textId="3BA5D4FB" w:rsidR="00D17C93" w:rsidRPr="008C324D" w:rsidRDefault="00D17C93">
            <w:pPr>
              <w:rPr>
                <w:ins w:id="748" w:author="yintao_ling" w:date="2020-10-28T10:16:00Z"/>
                <w:rFonts w:ascii="Calibri" w:eastAsia="新細明體" w:hAnsi="Calibri" w:cs="Times New Roman"/>
              </w:rPr>
            </w:pPr>
            <w:ins w:id="749" w:author="yintao_ling" w:date="2020-10-28T10:17:00Z">
              <w:r>
                <w:rPr>
                  <w:rFonts w:ascii="Calibri" w:eastAsia="新細明體" w:hAnsi="Calibri" w:cs="Times New Roman" w:hint="eastAsia"/>
                </w:rPr>
                <w:t>23</w:t>
              </w:r>
            </w:ins>
          </w:p>
        </w:tc>
        <w:tc>
          <w:tcPr>
            <w:tcW w:w="1082" w:type="dxa"/>
            <w:tcPrChange w:id="750" w:author="yintao_ling" w:date="2020-10-28T10:20:00Z">
              <w:tcPr>
                <w:tcW w:w="2268" w:type="dxa"/>
              </w:tcPr>
            </w:tcPrChange>
          </w:tcPr>
          <w:p w14:paraId="76ACD962" w14:textId="0FCB990F" w:rsidR="00D17C93" w:rsidRDefault="00D17C93">
            <w:pPr>
              <w:rPr>
                <w:ins w:id="751" w:author="yintao_ling" w:date="2020-10-28T10:13:00Z"/>
              </w:rPr>
            </w:pPr>
            <w:ins w:id="752" w:author="yintao_ling" w:date="2020-10-28T10:18:00Z">
              <w:r>
                <w:rPr>
                  <w:rFonts w:hint="eastAsia"/>
                </w:rPr>
                <w:t>-2</w:t>
              </w:r>
            </w:ins>
          </w:p>
        </w:tc>
        <w:tc>
          <w:tcPr>
            <w:tcW w:w="1082" w:type="dxa"/>
            <w:tcPrChange w:id="753" w:author="yintao_ling" w:date="2020-10-28T10:20:00Z">
              <w:tcPr>
                <w:tcW w:w="992" w:type="dxa"/>
              </w:tcPr>
            </w:tcPrChange>
          </w:tcPr>
          <w:p w14:paraId="075E80C6" w14:textId="28872F76" w:rsidR="00D17C93" w:rsidRDefault="00D17C93">
            <w:pPr>
              <w:rPr>
                <w:ins w:id="754" w:author="yintao_ling" w:date="2020-10-28T10:18:00Z"/>
              </w:rPr>
            </w:pPr>
            <w:ins w:id="755" w:author="yintao_ling" w:date="2020-10-28T10:18:00Z">
              <w:r>
                <w:rPr>
                  <w:rFonts w:hint="eastAsia"/>
                </w:rPr>
                <w:t>15</w:t>
              </w:r>
            </w:ins>
          </w:p>
        </w:tc>
        <w:tc>
          <w:tcPr>
            <w:tcW w:w="1082" w:type="dxa"/>
            <w:tcPrChange w:id="756" w:author="yintao_ling" w:date="2020-10-28T10:20:00Z">
              <w:tcPr>
                <w:tcW w:w="992" w:type="dxa"/>
              </w:tcPr>
            </w:tcPrChange>
          </w:tcPr>
          <w:p w14:paraId="442E0C73" w14:textId="0DF19143" w:rsidR="00D17C93" w:rsidRDefault="00D17C93">
            <w:pPr>
              <w:rPr>
                <w:ins w:id="757" w:author="yintao_ling" w:date="2020-10-28T10:12:00Z"/>
              </w:rPr>
            </w:pPr>
            <w:ins w:id="758" w:author="yintao_ling" w:date="2020-10-28T10:16:00Z">
              <w:r>
                <w:rPr>
                  <w:rFonts w:hint="eastAsia"/>
                </w:rPr>
                <w:t>[</w:t>
              </w:r>
              <w:r>
                <w:t>4,5</w:t>
              </w:r>
              <w:r>
                <w:rPr>
                  <w:rFonts w:hint="eastAsia"/>
                </w:rPr>
                <w:t>]</w:t>
              </w:r>
            </w:ins>
          </w:p>
        </w:tc>
        <w:tc>
          <w:tcPr>
            <w:tcW w:w="1384" w:type="dxa"/>
            <w:tcPrChange w:id="759" w:author="yintao_ling" w:date="2020-10-28T10:20:00Z">
              <w:tcPr>
                <w:tcW w:w="1417" w:type="dxa"/>
              </w:tcPr>
            </w:tcPrChange>
          </w:tcPr>
          <w:p w14:paraId="290AEE41" w14:textId="720275EF" w:rsidR="00D17C93" w:rsidRDefault="00D17C93">
            <w:pPr>
              <w:rPr>
                <w:ins w:id="760" w:author="yintao_ling" w:date="2020-10-28T10:15:00Z"/>
              </w:rPr>
            </w:pPr>
            <w:ins w:id="761" w:author="yintao_ling" w:date="2020-10-28T10:16:00Z">
              <w:r>
                <w:rPr>
                  <w:rFonts w:hint="eastAsia"/>
                </w:rPr>
                <w:t>3</w:t>
              </w:r>
            </w:ins>
          </w:p>
        </w:tc>
        <w:tc>
          <w:tcPr>
            <w:tcW w:w="1389" w:type="dxa"/>
            <w:tcPrChange w:id="762" w:author="yintao_ling" w:date="2020-10-28T10:20:00Z">
              <w:tcPr>
                <w:tcW w:w="1498" w:type="dxa"/>
              </w:tcPr>
            </w:tcPrChange>
          </w:tcPr>
          <w:p w14:paraId="35A06C73" w14:textId="02B9B2BF" w:rsidR="00D17C93" w:rsidRDefault="00D17C93">
            <w:pPr>
              <w:rPr>
                <w:ins w:id="763" w:author="yintao_ling" w:date="2020-10-28T10:12:00Z"/>
              </w:rPr>
            </w:pPr>
            <w:ins w:id="764" w:author="yintao_ling" w:date="2020-10-28T10:12:00Z">
              <w:r>
                <w:rPr>
                  <w:rFonts w:hint="eastAsia"/>
                </w:rPr>
                <w:t>[</w:t>
              </w:r>
            </w:ins>
            <w:ins w:id="765" w:author="yintao_ling" w:date="2020-10-28T10:13:00Z">
              <w:r>
                <w:t>13,22</w:t>
              </w:r>
            </w:ins>
            <w:ins w:id="766" w:author="yintao_ling" w:date="2020-10-28T10:12:00Z">
              <w:r>
                <w:rPr>
                  <w:rFonts w:hint="eastAsia"/>
                </w:rPr>
                <w:t>]</w:t>
              </w:r>
            </w:ins>
          </w:p>
        </w:tc>
      </w:tr>
      <w:tr w:rsidR="00D17C93" w14:paraId="2A2923BC" w14:textId="77777777" w:rsidTr="00D17C93">
        <w:trPr>
          <w:ins w:id="767" w:author="yintao_ling" w:date="2020-10-28T10:12:00Z"/>
        </w:trPr>
        <w:tc>
          <w:tcPr>
            <w:tcW w:w="1196" w:type="dxa"/>
            <w:tcPrChange w:id="768" w:author="yintao_ling" w:date="2020-10-28T10:20:00Z">
              <w:tcPr>
                <w:tcW w:w="1313" w:type="dxa"/>
              </w:tcPr>
            </w:tcPrChange>
          </w:tcPr>
          <w:p w14:paraId="0696DD7A" w14:textId="4043D239" w:rsidR="00D17C93" w:rsidRDefault="00D17C93">
            <w:pPr>
              <w:rPr>
                <w:ins w:id="769" w:author="yintao_ling" w:date="2020-10-28T10:12:00Z"/>
              </w:rPr>
            </w:pPr>
            <w:ins w:id="770" w:author="yintao_ling" w:date="2020-10-28T10:12:00Z">
              <w:r>
                <w:rPr>
                  <w:rFonts w:hint="eastAsia"/>
                </w:rPr>
                <w:t>Bob</w:t>
              </w:r>
            </w:ins>
          </w:p>
        </w:tc>
        <w:tc>
          <w:tcPr>
            <w:tcW w:w="1082" w:type="dxa"/>
            <w:tcPrChange w:id="771" w:author="yintao_ling" w:date="2020-10-28T10:20:00Z">
              <w:tcPr>
                <w:tcW w:w="809" w:type="dxa"/>
              </w:tcPr>
            </w:tcPrChange>
          </w:tcPr>
          <w:p w14:paraId="08E51D32" w14:textId="63E866B7" w:rsidR="00D17C93" w:rsidRPr="008C324D" w:rsidRDefault="00D17C93">
            <w:pPr>
              <w:rPr>
                <w:ins w:id="772" w:author="yintao_ling" w:date="2020-10-28T10:16:00Z"/>
                <w:rFonts w:ascii="Calibri" w:eastAsia="新細明體" w:hAnsi="Calibri" w:cs="Times New Roman"/>
              </w:rPr>
            </w:pPr>
            <w:ins w:id="773" w:author="yintao_ling" w:date="2020-10-28T10:17:00Z">
              <w:r>
                <w:rPr>
                  <w:rFonts w:ascii="Calibri" w:eastAsia="新細明體" w:hAnsi="Calibri" w:cs="Times New Roman" w:hint="eastAsia"/>
                </w:rPr>
                <w:t>23</w:t>
              </w:r>
            </w:ins>
          </w:p>
        </w:tc>
        <w:tc>
          <w:tcPr>
            <w:tcW w:w="1082" w:type="dxa"/>
            <w:tcPrChange w:id="774" w:author="yintao_ling" w:date="2020-10-28T10:20:00Z">
              <w:tcPr>
                <w:tcW w:w="2268" w:type="dxa"/>
              </w:tcPr>
            </w:tcPrChange>
          </w:tcPr>
          <w:p w14:paraId="4256169E" w14:textId="10BB980A" w:rsidR="00D17C93" w:rsidRDefault="00D17C93">
            <w:pPr>
              <w:rPr>
                <w:ins w:id="775" w:author="yintao_ling" w:date="2020-10-28T10:13:00Z"/>
              </w:rPr>
            </w:pPr>
            <w:ins w:id="776" w:author="yintao_ling" w:date="2020-10-28T10:18:00Z">
              <w:r>
                <w:rPr>
                  <w:rFonts w:hint="eastAsia"/>
                </w:rPr>
                <w:t>-2</w:t>
              </w:r>
            </w:ins>
          </w:p>
        </w:tc>
        <w:tc>
          <w:tcPr>
            <w:tcW w:w="1082" w:type="dxa"/>
            <w:tcPrChange w:id="777" w:author="yintao_ling" w:date="2020-10-28T10:20:00Z">
              <w:tcPr>
                <w:tcW w:w="992" w:type="dxa"/>
              </w:tcPr>
            </w:tcPrChange>
          </w:tcPr>
          <w:p w14:paraId="5158E9EF" w14:textId="65348ED1" w:rsidR="00D17C93" w:rsidRDefault="00D17C93">
            <w:pPr>
              <w:rPr>
                <w:ins w:id="778" w:author="yintao_ling" w:date="2020-10-28T10:18:00Z"/>
              </w:rPr>
            </w:pPr>
            <w:ins w:id="779" w:author="yintao_ling" w:date="2020-10-28T10:18:00Z">
              <w:r>
                <w:rPr>
                  <w:rFonts w:hint="eastAsia"/>
                </w:rPr>
                <w:t>15</w:t>
              </w:r>
            </w:ins>
          </w:p>
        </w:tc>
        <w:tc>
          <w:tcPr>
            <w:tcW w:w="1082" w:type="dxa"/>
            <w:tcPrChange w:id="780" w:author="yintao_ling" w:date="2020-10-28T10:20:00Z">
              <w:tcPr>
                <w:tcW w:w="992" w:type="dxa"/>
              </w:tcPr>
            </w:tcPrChange>
          </w:tcPr>
          <w:p w14:paraId="64BB45B1" w14:textId="4F7EDFB4" w:rsidR="00D17C93" w:rsidRDefault="00D17C93">
            <w:pPr>
              <w:rPr>
                <w:ins w:id="781" w:author="yintao_ling" w:date="2020-10-28T10:12:00Z"/>
              </w:rPr>
            </w:pPr>
            <w:ins w:id="782" w:author="yintao_ling" w:date="2020-10-28T10:16:00Z">
              <w:r>
                <w:rPr>
                  <w:rFonts w:hint="eastAsia"/>
                </w:rPr>
                <w:t>[</w:t>
              </w:r>
              <w:r>
                <w:t>4,5</w:t>
              </w:r>
              <w:r>
                <w:rPr>
                  <w:rFonts w:hint="eastAsia"/>
                </w:rPr>
                <w:t>]</w:t>
              </w:r>
            </w:ins>
          </w:p>
        </w:tc>
        <w:tc>
          <w:tcPr>
            <w:tcW w:w="1384" w:type="dxa"/>
            <w:tcPrChange w:id="783" w:author="yintao_ling" w:date="2020-10-28T10:20:00Z">
              <w:tcPr>
                <w:tcW w:w="1417" w:type="dxa"/>
              </w:tcPr>
            </w:tcPrChange>
          </w:tcPr>
          <w:p w14:paraId="2664ADB8" w14:textId="637348BC" w:rsidR="00D17C93" w:rsidRDefault="00D17C93">
            <w:pPr>
              <w:rPr>
                <w:ins w:id="784" w:author="yintao_ling" w:date="2020-10-28T10:15:00Z"/>
              </w:rPr>
            </w:pPr>
            <w:ins w:id="785" w:author="yintao_ling" w:date="2020-10-28T10:16:00Z">
              <w:r>
                <w:rPr>
                  <w:rFonts w:hint="eastAsia"/>
                </w:rPr>
                <w:t>7</w:t>
              </w:r>
            </w:ins>
          </w:p>
        </w:tc>
        <w:tc>
          <w:tcPr>
            <w:tcW w:w="1389" w:type="dxa"/>
            <w:tcPrChange w:id="786" w:author="yintao_ling" w:date="2020-10-28T10:20:00Z">
              <w:tcPr>
                <w:tcW w:w="1498" w:type="dxa"/>
              </w:tcPr>
            </w:tcPrChange>
          </w:tcPr>
          <w:p w14:paraId="7F6D963A" w14:textId="30CA2C4F" w:rsidR="00D17C93" w:rsidRDefault="00D17C93">
            <w:pPr>
              <w:rPr>
                <w:ins w:id="787" w:author="yintao_ling" w:date="2020-10-28T10:12:00Z"/>
              </w:rPr>
            </w:pPr>
            <w:ins w:id="788" w:author="yintao_ling" w:date="2020-10-28T10:13:00Z">
              <w:r>
                <w:rPr>
                  <w:rFonts w:hint="eastAsia"/>
                </w:rPr>
                <w:t>[</w:t>
              </w:r>
              <w:r>
                <w:t>1</w:t>
              </w:r>
            </w:ins>
            <w:ins w:id="789" w:author="yintao_ling" w:date="2020-10-28T10:23:00Z">
              <w:r w:rsidR="00921530">
                <w:t>7</w:t>
              </w:r>
            </w:ins>
            <w:ins w:id="790" w:author="yintao_ling" w:date="2020-10-28T10:13:00Z">
              <w:r>
                <w:t xml:space="preserve">, </w:t>
              </w:r>
            </w:ins>
            <w:ins w:id="791" w:author="yintao_ling" w:date="2020-10-28T10:23:00Z">
              <w:r w:rsidR="00921530">
                <w:t>8</w:t>
              </w:r>
            </w:ins>
            <w:ins w:id="792" w:author="yintao_ling" w:date="2020-10-28T10:13:00Z">
              <w:r>
                <w:rPr>
                  <w:rFonts w:hint="eastAsia"/>
                </w:rPr>
                <w:t>]</w:t>
              </w:r>
            </w:ins>
          </w:p>
        </w:tc>
      </w:tr>
    </w:tbl>
    <w:p w14:paraId="5FF74BE4" w14:textId="77777777" w:rsidR="0043321B" w:rsidRDefault="0043321B">
      <w:pPr>
        <w:rPr>
          <w:ins w:id="793" w:author="yintao_ling" w:date="2020-10-29T17:41:00Z"/>
        </w:rPr>
      </w:pPr>
    </w:p>
    <w:p w14:paraId="2B5D1F36" w14:textId="474D2280" w:rsidR="00D17C93" w:rsidRDefault="00D17C93">
      <w:pPr>
        <w:rPr>
          <w:ins w:id="794" w:author="yintao_ling" w:date="2020-10-28T10:22:00Z"/>
        </w:rPr>
      </w:pPr>
      <w:ins w:id="795" w:author="yintao_ling" w:date="2020-10-28T10:21:00Z">
        <w:r>
          <w:rPr>
            <w:rFonts w:hint="eastAsia"/>
          </w:rPr>
          <w:t>If Bob gets the public key from Alice, which is [</w:t>
        </w:r>
        <w:r>
          <w:t>13,22</w:t>
        </w:r>
        <w:r>
          <w:rPr>
            <w:rFonts w:hint="eastAsia"/>
          </w:rPr>
          <w:t>]</w:t>
        </w:r>
        <w:r w:rsidR="00921530">
          <w:t xml:space="preserve">, he calculates </w:t>
        </w:r>
      </w:ins>
      <w:ins w:id="796" w:author="yintao_ling" w:date="2020-10-28T10:22:00Z">
        <w:r w:rsidR="00921530">
          <w:t>7</w:t>
        </w:r>
      </w:ins>
      <w:ins w:id="797" w:author="yintao_ling" w:date="2020-10-28T10:21:00Z">
        <w:r w:rsidR="00921530">
          <w:t>[13,22]</w:t>
        </w:r>
      </w:ins>
      <w:ins w:id="798" w:author="yintao_ling" w:date="2020-10-28T10:22:00Z">
        <w:r w:rsidR="00921530">
          <w:t>.</w:t>
        </w:r>
      </w:ins>
    </w:p>
    <w:p w14:paraId="129EC810" w14:textId="2C9E3CFB" w:rsidR="006E58F4" w:rsidRDefault="00921530">
      <w:pPr>
        <w:rPr>
          <w:ins w:id="799" w:author="yintao_ling" w:date="2020-10-28T10:23:00Z"/>
        </w:rPr>
      </w:pPr>
      <w:ins w:id="800" w:author="yintao_ling" w:date="2020-10-28T10:22:00Z">
        <w:r>
          <w:t>Alice and Bob will finally get a same coordinate, [</w:t>
        </w:r>
      </w:ins>
      <w:ins w:id="801" w:author="yintao_ling" w:date="2020-10-28T10:23:00Z">
        <w:r>
          <w:t>15,5</w:t>
        </w:r>
      </w:ins>
      <w:ins w:id="802" w:author="yintao_ling" w:date="2020-10-28T10:22:00Z">
        <w:r>
          <w:t>]</w:t>
        </w:r>
      </w:ins>
      <w:ins w:id="803" w:author="yintao_ling" w:date="2020-10-28T10:23:00Z">
        <w:r>
          <w:t>.</w:t>
        </w:r>
      </w:ins>
    </w:p>
    <w:p w14:paraId="571291F0" w14:textId="77777777" w:rsidR="00921530" w:rsidRDefault="00921530">
      <w:pPr>
        <w:rPr>
          <w:ins w:id="804" w:author="yintao_ling" w:date="2020-10-28T10:23:00Z"/>
        </w:rPr>
      </w:pPr>
    </w:p>
    <w:p w14:paraId="7E7589B6" w14:textId="6AE480CB" w:rsidR="00921530" w:rsidRDefault="00921530">
      <w:pPr>
        <w:rPr>
          <w:ins w:id="805" w:author="yintao_ling" w:date="2020-10-28T10:27:00Z"/>
        </w:rPr>
      </w:pPr>
      <w:ins w:id="806" w:author="yintao_ling" w:date="2020-10-28T10:24:00Z">
        <w:r>
          <w:tab/>
          <w:t xml:space="preserve">How it works is that </w:t>
        </w:r>
      </w:ins>
      <m:oMath>
        <m:r>
          <w:ins w:id="807" w:author="yintao_ling" w:date="2020-10-28T10:25:00Z">
            <w:rPr>
              <w:rFonts w:ascii="Cambria Math" w:eastAsia="Cambria Math" w:hAnsi="Cambria Math" w:cs="Cambria Math"/>
            </w:rPr>
            <m:t>K</m:t>
          </w:ins>
        </m:r>
        <m:r>
          <w:ins w:id="808" w:author="yintao_ling" w:date="2020-10-28T10:25:00Z">
            <w:rPr>
              <w:rFonts w:ascii="Cambria Math" w:eastAsia="Cambria Math" w:hAnsi="Cambria Math" w:cs="Cambria Math"/>
              <w:rPrChange w:id="809" w:author="yintao_ling" w:date="2020-10-28T10:25:00Z">
                <w:rPr>
                  <w:rFonts w:ascii="Cambria Math" w:eastAsia="Cambria Math" w:hAnsi="Cambria Math" w:cs="Cambria Math"/>
                </w:rPr>
              </w:rPrChange>
            </w:rPr>
            <m:t>=</m:t>
          </w:ins>
        </m:r>
        <m:r>
          <w:ins w:id="810" w:author="yintao_ling" w:date="2020-10-28T10:25:00Z">
            <w:rPr>
              <w:rFonts w:ascii="Cambria Math" w:eastAsia="Cambria Math" w:hAnsi="Cambria Math"/>
              <w:rPrChange w:id="811" w:author="yintao_ling" w:date="2020-10-28T10:25:00Z">
                <w:rPr>
                  <w:rFonts w:ascii="Cambria Math" w:eastAsia="Cambria Math" w:hAnsi="Cambria Math"/>
                </w:rPr>
              </w:rPrChange>
            </w:rPr>
            <m:t>abG=baG</m:t>
          </w:ins>
        </m:r>
      </m:oMath>
      <w:ins w:id="812" w:author="yintao_ling" w:date="2020-10-28T10:25:00Z">
        <w:r>
          <w:rPr>
            <w:rFonts w:hint="eastAsia"/>
          </w:rPr>
          <w:t>, just like how Diffie-Hellman does!</w:t>
        </w:r>
      </w:ins>
    </w:p>
    <w:p w14:paraId="0982B4E5" w14:textId="3F267D14" w:rsidR="00921530" w:rsidRDefault="00921530">
      <w:pPr>
        <w:rPr>
          <w:ins w:id="813" w:author="yintao_ling" w:date="2020-10-28T10:27:00Z"/>
        </w:rPr>
      </w:pPr>
      <w:ins w:id="814" w:author="yintao_ling" w:date="2020-10-28T10:27:00Z">
        <w:r>
          <w:tab/>
          <w:t>Every addup in G is untrackable. So decrypt it from formula is a no way.</w:t>
        </w:r>
      </w:ins>
    </w:p>
    <w:p w14:paraId="2ABA10E2" w14:textId="0857D152" w:rsidR="00921530" w:rsidRDefault="00921530">
      <w:pPr>
        <w:jc w:val="center"/>
        <w:rPr>
          <w:ins w:id="815" w:author="yintao_ling" w:date="2020-10-28T10:28:00Z"/>
        </w:rPr>
        <w:pPrChange w:id="816" w:author="yintao_ling" w:date="2020-10-28T10:47:00Z">
          <w:pPr/>
        </w:pPrChange>
      </w:pPr>
      <w:ins w:id="817" w:author="yintao_ling" w:date="2020-10-28T10:28:00Z">
        <w:r>
          <w:rPr>
            <w:noProof/>
          </w:rPr>
          <w:drawing>
            <wp:inline distT="0" distB="0" distL="0" distR="0" wp14:anchorId="79AEA131" wp14:editId="7FAE4F54">
              <wp:extent cx="4276725" cy="3304501"/>
              <wp:effectExtent l="0" t="0" r="0" b="0"/>
              <wp:docPr id="176191" name="圖片 176191" descr="https://img.chainnews.com/material/images/7ac643a8b4322e26bf3fe16cf2fe7746.jpg-art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g.chainnews.com/material/images/7ac643a8b4322e26bf3fe16cf2fe7746.jpg-articl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281821" cy="3308439"/>
                      </a:xfrm>
                      <a:prstGeom prst="rect">
                        <a:avLst/>
                      </a:prstGeom>
                      <a:noFill/>
                      <a:ln>
                        <a:noFill/>
                      </a:ln>
                    </pic:spPr>
                  </pic:pic>
                </a:graphicData>
              </a:graphic>
            </wp:inline>
          </w:drawing>
        </w:r>
      </w:ins>
    </w:p>
    <w:p w14:paraId="2A59C850" w14:textId="77777777" w:rsidR="00921530" w:rsidRPr="00921530" w:rsidRDefault="00921530">
      <w:pPr>
        <w:rPr>
          <w:ins w:id="818" w:author="yintao_ling" w:date="2020-10-28T09:05:00Z"/>
        </w:rPr>
      </w:pPr>
    </w:p>
    <w:p w14:paraId="706DD97D" w14:textId="77777777" w:rsidR="006E58F4" w:rsidRDefault="006E58F4"/>
    <w:p w14:paraId="6EFB70E5" w14:textId="38501E79" w:rsidR="00AE283A" w:rsidRDefault="00AE283A" w:rsidP="00C4558F">
      <w:pPr>
        <w:pStyle w:val="3"/>
      </w:pPr>
      <w:r>
        <w:rPr>
          <w:rFonts w:hint="eastAsia"/>
        </w:rPr>
        <w:lastRenderedPageBreak/>
        <w:t>Message I</w:t>
      </w:r>
      <w:r>
        <w:t>ntegrity and Digital Signatures</w:t>
      </w:r>
    </w:p>
    <w:p w14:paraId="5E582D0B" w14:textId="3898259F" w:rsidR="00030431" w:rsidRPr="00030431" w:rsidRDefault="00AE283A" w:rsidP="00C4558F">
      <w:pPr>
        <w:ind w:firstLine="480"/>
      </w:pPr>
      <w:r>
        <w:t>The purpose of m</w:t>
      </w:r>
      <w:r>
        <w:rPr>
          <w:rFonts w:hint="eastAsia"/>
        </w:rPr>
        <w:t>essage</w:t>
      </w:r>
      <w:r>
        <w:t xml:space="preserve"> integrity is to make sure the message is indeed originated from sender and not tampered through the transmission. In this chapter we’ll focus on digital signature and end-point authentication.</w:t>
      </w:r>
    </w:p>
    <w:p w14:paraId="77C4E4AC" w14:textId="578586FB" w:rsidR="00030431" w:rsidRPr="006421D3" w:rsidRDefault="00030431" w:rsidP="00C4558F">
      <w:pPr>
        <w:pStyle w:val="4"/>
      </w:pPr>
      <w:commentRangeStart w:id="819"/>
      <w:r>
        <w:rPr>
          <w:rFonts w:hint="eastAsia"/>
        </w:rPr>
        <w:t>Cryptographic hash function</w:t>
      </w:r>
      <w:commentRangeEnd w:id="819"/>
      <w:r w:rsidR="00047F68">
        <w:rPr>
          <w:rStyle w:val="af3"/>
          <w:rFonts w:asciiTheme="minorHAnsi" w:eastAsiaTheme="minorEastAsia" w:hAnsiTheme="minorHAnsi" w:cstheme="minorBidi"/>
        </w:rPr>
        <w:commentReference w:id="819"/>
      </w:r>
    </w:p>
    <w:p w14:paraId="3F26E871" w14:textId="26BEEB64" w:rsidR="00AE283A" w:rsidRPr="00AE283A" w:rsidRDefault="00AE283A">
      <w:r>
        <w:tab/>
        <w:t>Cryptographic hash function is required to have H(x)=H(y) that x and y are two different messages. If sender sends out a pair (m, H(m)), intruder cannot edit two of them secretly as message y can proof the correction of message.</w:t>
      </w:r>
    </w:p>
    <w:p w14:paraId="52B01C94" w14:textId="6B5C14A9" w:rsidR="00AE283A" w:rsidRDefault="00AE283A">
      <w:r>
        <w:tab/>
      </w:r>
      <w:r w:rsidRPr="00C4558F">
        <w:rPr>
          <w:b/>
        </w:rPr>
        <w:t>The MD5 hash algorithm</w:t>
      </w:r>
      <w:r>
        <w:t xml:space="preserve"> computes 128-bit hash in a four-step process.</w:t>
      </w:r>
      <w:r w:rsidR="005D1FB5">
        <w:t xml:space="preserve"> It has been used for such as storing password in UNIX system.</w:t>
      </w:r>
    </w:p>
    <w:p w14:paraId="7F8EAAD4" w14:textId="5D5C62D5" w:rsidR="00AE283A" w:rsidRDefault="00AE283A" w:rsidP="00C4558F">
      <w:pPr>
        <w:pStyle w:val="ac"/>
        <w:numPr>
          <w:ilvl w:val="0"/>
          <w:numId w:val="76"/>
        </w:numPr>
        <w:ind w:leftChars="0"/>
      </w:pPr>
      <w:r>
        <w:t>Padding</w:t>
      </w:r>
      <w:r w:rsidR="001C7C63">
        <w:t>: Adding extra bits to message.</w:t>
      </w:r>
    </w:p>
    <w:p w14:paraId="5ABF9500" w14:textId="77777777" w:rsidR="001C7C63" w:rsidRDefault="001C7C63" w:rsidP="001C7C63">
      <w:pPr>
        <w:pStyle w:val="ac"/>
      </w:pPr>
      <w:r>
        <w:t xml:space="preserve">append "1" bit to message    </w:t>
      </w:r>
    </w:p>
    <w:p w14:paraId="75810F03" w14:textId="77777777" w:rsidR="001C7C63" w:rsidRDefault="001C7C63" w:rsidP="001C7C63">
      <w:pPr>
        <w:pStyle w:val="ac"/>
      </w:pPr>
      <w:r>
        <w:rPr>
          <w:rFonts w:hint="eastAsia"/>
        </w:rPr>
        <w:t xml:space="preserve">append "0" bit until message length in bits </w:t>
      </w:r>
      <w:r>
        <w:rPr>
          <w:rFonts w:hint="eastAsia"/>
        </w:rPr>
        <w:t>≡</w:t>
      </w:r>
      <w:r>
        <w:rPr>
          <w:rFonts w:hint="eastAsia"/>
        </w:rPr>
        <w:t xml:space="preserve"> 448 (mod 512)</w:t>
      </w:r>
    </w:p>
    <w:p w14:paraId="3166D4A2" w14:textId="0432EF47" w:rsidR="001C7C63" w:rsidRDefault="001C7C63" w:rsidP="00C4558F">
      <w:pPr>
        <w:pStyle w:val="ac"/>
        <w:numPr>
          <w:ilvl w:val="0"/>
          <w:numId w:val="76"/>
        </w:numPr>
        <w:ind w:leftChars="0"/>
      </w:pPr>
      <w:r w:rsidRPr="001C7C63">
        <w:t>Append Length</w:t>
      </w:r>
      <w:r>
        <w:t>: 64 bits for recording the length of original message.</w:t>
      </w:r>
    </w:p>
    <w:p w14:paraId="621FFEC0" w14:textId="7329D069" w:rsidR="001C7C63" w:rsidRDefault="001C7C63" w:rsidP="00C4558F">
      <w:pPr>
        <w:pStyle w:val="ac"/>
        <w:ind w:leftChars="0"/>
      </w:pPr>
      <w:r>
        <w:t>append original length in bits mod 2</w:t>
      </w:r>
      <w:r w:rsidRPr="00C4558F">
        <w:rPr>
          <w:vertAlign w:val="superscript"/>
        </w:rPr>
        <w:t>64</w:t>
      </w:r>
      <w:r>
        <w:t xml:space="preserve"> to message</w:t>
      </w:r>
    </w:p>
    <w:p w14:paraId="6755D02B" w14:textId="4406C76D" w:rsidR="001C7C63" w:rsidRDefault="001C7C63" w:rsidP="00C4558F">
      <w:pPr>
        <w:pStyle w:val="ac"/>
        <w:numPr>
          <w:ilvl w:val="0"/>
          <w:numId w:val="76"/>
        </w:numPr>
        <w:ind w:leftChars="0"/>
      </w:pPr>
      <w:r w:rsidRPr="001C7C63">
        <w:t>Initialize MD buffer</w:t>
      </w:r>
      <w:r>
        <w:t xml:space="preserve">: </w:t>
      </w:r>
      <w:r w:rsidRPr="001C7C63">
        <w:t>A four-word buffer (A, B, C, D) is used to compute the values for the message digest</w:t>
      </w:r>
      <w:r>
        <w:t>.</w:t>
      </w:r>
    </w:p>
    <w:p w14:paraId="14FD516B" w14:textId="19E00AEA" w:rsidR="001C7C63" w:rsidRDefault="001C7C63" w:rsidP="00C4558F">
      <w:pPr>
        <w:pStyle w:val="ac"/>
        <w:numPr>
          <w:ilvl w:val="0"/>
          <w:numId w:val="76"/>
        </w:numPr>
        <w:ind w:leftChars="0"/>
      </w:pPr>
      <w:r>
        <w:rPr>
          <w:rFonts w:hint="eastAsia"/>
        </w:rPr>
        <w:t xml:space="preserve">Buffer operation: doing these functions </w:t>
      </w:r>
      <w:r w:rsidR="005D1FB5">
        <w:t xml:space="preserve">and additional exchange </w:t>
      </w:r>
      <w:r>
        <w:rPr>
          <w:rFonts w:hint="eastAsia"/>
        </w:rPr>
        <w:t>according to there buffer locations.</w:t>
      </w:r>
    </w:p>
    <w:p w14:paraId="677219C7" w14:textId="175E8FC7" w:rsidR="001C7C63" w:rsidRDefault="001C7C63" w:rsidP="00C4558F">
      <w:pPr>
        <w:pStyle w:val="ac"/>
        <w:ind w:leftChars="0"/>
      </w:pPr>
      <w:r>
        <w:rPr>
          <w:noProof/>
        </w:rPr>
        <w:drawing>
          <wp:inline distT="0" distB="0" distL="0" distR="0" wp14:anchorId="21BE7E51" wp14:editId="2400A5AC">
            <wp:extent cx="2695575" cy="1076325"/>
            <wp:effectExtent l="0" t="0" r="9525" b="9525"/>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695575" cy="1076325"/>
                    </a:xfrm>
                    <a:prstGeom prst="rect">
                      <a:avLst/>
                    </a:prstGeom>
                  </pic:spPr>
                </pic:pic>
              </a:graphicData>
            </a:graphic>
          </wp:inline>
        </w:drawing>
      </w:r>
    </w:p>
    <w:p w14:paraId="369903DF" w14:textId="02CCDEE5" w:rsidR="001C7C63" w:rsidRDefault="005D1FB5" w:rsidP="00C4558F">
      <w:pPr>
        <w:ind w:firstLine="480"/>
      </w:pPr>
      <w:r>
        <w:rPr>
          <w:rFonts w:hint="eastAsia"/>
        </w:rPr>
        <w:t xml:space="preserve">Although MD5 </w:t>
      </w:r>
      <w:r>
        <w:t>is easy and can compress the size of messages</w:t>
      </w:r>
      <w:r>
        <w:rPr>
          <w:rFonts w:hint="eastAsia"/>
        </w:rPr>
        <w:t xml:space="preserve">, it cannot avoid the </w:t>
      </w:r>
      <w:r>
        <w:t>hash collision and relatively high time-consuming.</w:t>
      </w:r>
    </w:p>
    <w:p w14:paraId="6372BE98" w14:textId="77CCAE54" w:rsidR="001C7C63" w:rsidRDefault="00DA3754">
      <w:r>
        <w:tab/>
      </w:r>
      <w:r w:rsidRPr="00C4558F">
        <w:rPr>
          <w:b/>
        </w:rPr>
        <w:t>Secure hash algorithm (SHA)</w:t>
      </w:r>
      <w:r>
        <w:t xml:space="preserve"> is the major hash algorithm in use today. There are four standards for SHA by NIST.</w:t>
      </w:r>
    </w:p>
    <w:p w14:paraId="0248CD79" w14:textId="3889918F" w:rsidR="00DA3754" w:rsidRDefault="00DA3754" w:rsidP="00C4558F">
      <w:pPr>
        <w:pStyle w:val="ac"/>
        <w:numPr>
          <w:ilvl w:val="0"/>
          <w:numId w:val="77"/>
        </w:numPr>
        <w:ind w:leftChars="0"/>
      </w:pPr>
      <w:r>
        <w:rPr>
          <w:rFonts w:hint="eastAsia"/>
        </w:rPr>
        <w:t xml:space="preserve">SHA-0:  A </w:t>
      </w:r>
      <w:r>
        <w:t>prototype</w:t>
      </w:r>
      <w:r>
        <w:rPr>
          <w:rFonts w:hint="eastAsia"/>
        </w:rPr>
        <w:t xml:space="preserve"> but with</w:t>
      </w:r>
      <w:r>
        <w:t xml:space="preserve"> a significant flaw. (Easily to break)</w:t>
      </w:r>
    </w:p>
    <w:p w14:paraId="619C8046" w14:textId="146D3A20" w:rsidR="00DA3754" w:rsidRDefault="00DA3754" w:rsidP="00C4558F">
      <w:pPr>
        <w:pStyle w:val="ac"/>
        <w:numPr>
          <w:ilvl w:val="0"/>
          <w:numId w:val="77"/>
        </w:numPr>
        <w:ind w:leftChars="0"/>
      </w:pPr>
      <w:r>
        <w:rPr>
          <w:rFonts w:hint="eastAsia"/>
        </w:rPr>
        <w:t xml:space="preserve">SHA-1:  </w:t>
      </w:r>
      <w:r>
        <w:t>A 160-bits hash function was designed for Digital Signature Algorithm. This is no longer approved after 2010 due to cryptographic weakness.</w:t>
      </w:r>
    </w:p>
    <w:p w14:paraId="2D4D9581" w14:textId="7EDDB964" w:rsidR="00DA3754" w:rsidRDefault="00DA3754" w:rsidP="00C4558F">
      <w:pPr>
        <w:pStyle w:val="ac"/>
        <w:numPr>
          <w:ilvl w:val="0"/>
          <w:numId w:val="77"/>
        </w:numPr>
        <w:ind w:leftChars="0"/>
      </w:pPr>
      <w:r>
        <w:t>SHA-2:  Designed by NSA. Allow different block sizes, such as SHA-256, SHA-512.</w:t>
      </w:r>
    </w:p>
    <w:p w14:paraId="5C6DE457" w14:textId="0AD92C9A" w:rsidR="00DA3754" w:rsidRDefault="00DA3754" w:rsidP="00C4558F">
      <w:pPr>
        <w:pStyle w:val="ac"/>
        <w:numPr>
          <w:ilvl w:val="0"/>
          <w:numId w:val="77"/>
        </w:numPr>
        <w:ind w:leftChars="0"/>
      </w:pPr>
      <w:r>
        <w:rPr>
          <w:rFonts w:hint="eastAsia"/>
        </w:rPr>
        <w:t>SHA-3:  It has totally different algorithm from former 3 standards.</w:t>
      </w:r>
      <w:r w:rsidR="00030431">
        <w:t xml:space="preserve"> Called as </w:t>
      </w:r>
      <w:r w:rsidR="00030431" w:rsidRPr="00030431">
        <w:lastRenderedPageBreak/>
        <w:t>Keccak</w:t>
      </w:r>
      <w:r w:rsidR="00030431">
        <w:t>.</w:t>
      </w:r>
    </w:p>
    <w:p w14:paraId="7432DD14" w14:textId="41E51F71" w:rsidR="00030431" w:rsidRDefault="00030431" w:rsidP="00C4558F">
      <w:pPr>
        <w:pStyle w:val="4"/>
      </w:pPr>
      <w:commentRangeStart w:id="820"/>
      <w:r>
        <w:rPr>
          <w:rFonts w:hint="eastAsia"/>
        </w:rPr>
        <w:t>Message A</w:t>
      </w:r>
      <w:r>
        <w:t>uthentication Code</w:t>
      </w:r>
      <w:commentRangeEnd w:id="820"/>
      <w:r w:rsidR="002672D4">
        <w:rPr>
          <w:rStyle w:val="af3"/>
          <w:rFonts w:asciiTheme="minorHAnsi" w:eastAsiaTheme="minorEastAsia" w:hAnsiTheme="minorHAnsi" w:cstheme="minorBidi"/>
        </w:rPr>
        <w:commentReference w:id="820"/>
      </w:r>
    </w:p>
    <w:p w14:paraId="35E60831" w14:textId="4B2C07F0" w:rsidR="00030431" w:rsidRDefault="00030431" w:rsidP="00C4558F">
      <w:pPr>
        <w:ind w:firstLine="480"/>
      </w:pPr>
      <w:r>
        <w:rPr>
          <w:rFonts w:hint="eastAsia"/>
        </w:rPr>
        <w:t>Now, Alice can send (</w:t>
      </w:r>
      <w:r>
        <w:t>m, H(m)</w:t>
      </w:r>
      <w:r>
        <w:rPr>
          <w:rFonts w:hint="eastAsia"/>
        </w:rPr>
        <w:t>)</w:t>
      </w:r>
      <w:r>
        <w:t xml:space="preserve"> to Bob and Bob can ensure the</w:t>
      </w:r>
      <w:r w:rsidR="00A86597">
        <w:t xml:space="preserve"> coming</w:t>
      </w:r>
      <w:r>
        <w:t xml:space="preserve"> message </w:t>
      </w:r>
      <w:r w:rsidR="00A86597">
        <w:t xml:space="preserve">(m, h) </w:t>
      </w:r>
      <w:r>
        <w:t xml:space="preserve">with hash standard algorithm. </w:t>
      </w:r>
      <w:r>
        <w:rPr>
          <w:rFonts w:hint="eastAsia"/>
        </w:rPr>
        <w:t xml:space="preserve">But what if intruder </w:t>
      </w:r>
      <w:r>
        <w:t>assumes to be Alice and send a fake pair of (m’, H(m’))?</w:t>
      </w:r>
    </w:p>
    <w:p w14:paraId="081A4DE6" w14:textId="070CF5A4" w:rsidR="00030431" w:rsidRDefault="00030431">
      <w:r>
        <w:tab/>
        <w:t xml:space="preserve">A secret key for identify sender is called the authentication key. Alice instead sends (m, H(m+s)), which H(m+s) is known as message authentication code (MAC). Bob then can </w:t>
      </w:r>
      <w:r>
        <w:rPr>
          <w:rFonts w:hint="eastAsia"/>
        </w:rPr>
        <w:t>verify the coming message with this secret</w:t>
      </w:r>
      <w:r>
        <w:t xml:space="preserve"> key </w:t>
      </w:r>
      <w:r w:rsidR="000C7D1F">
        <w:t>whether it is sent by Alice or not. There are multiple MAC standards nowadays. HMAC is the most popular standard used MD5 or SHA-1 through hash algorithm twice.</w:t>
      </w:r>
    </w:p>
    <w:p w14:paraId="173839E5" w14:textId="4BE42A6F" w:rsidR="000C7D1F" w:rsidRPr="00030431" w:rsidRDefault="000C7D1F">
      <w:r>
        <w:tab/>
      </w:r>
    </w:p>
    <w:p w14:paraId="72ECF906" w14:textId="77777777" w:rsidR="00030431" w:rsidRDefault="00030431"/>
    <w:p w14:paraId="3735DDCF" w14:textId="2A3D1EB7" w:rsidR="000C7D1F" w:rsidRPr="006421D3" w:rsidRDefault="000C7D1F" w:rsidP="00C4558F">
      <w:pPr>
        <w:pStyle w:val="4"/>
      </w:pPr>
      <w:commentRangeStart w:id="821"/>
      <w:r>
        <w:rPr>
          <w:rFonts w:hint="eastAsia"/>
        </w:rPr>
        <w:t>Digital Signatures</w:t>
      </w:r>
      <w:commentRangeEnd w:id="821"/>
      <w:r w:rsidR="002672D4">
        <w:rPr>
          <w:rStyle w:val="af3"/>
          <w:rFonts w:asciiTheme="minorHAnsi" w:eastAsiaTheme="minorEastAsia" w:hAnsiTheme="minorHAnsi" w:cstheme="minorBidi"/>
        </w:rPr>
        <w:commentReference w:id="821"/>
      </w:r>
    </w:p>
    <w:p w14:paraId="2AF89CA9" w14:textId="77777777" w:rsidR="000C7D1F" w:rsidRDefault="000C7D1F" w:rsidP="000C7D1F">
      <w:pPr>
        <w:ind w:left="480"/>
      </w:pPr>
      <w:r>
        <w:t>Suppose that Bob wants to digitally sign a document, m. We can think of the</w:t>
      </w:r>
    </w:p>
    <w:p w14:paraId="05D00EF4" w14:textId="058FDA27" w:rsidR="000C7D1F" w:rsidRDefault="000C7D1F">
      <w:r>
        <w:t xml:space="preserve">document as a file or a message that Bob is going to sign and send. Bob simply uses his private key to encrypt his message as a digital signature. (In RSA, sender encrypts message with PUBLIC KEY FROM RECEIVER) </w:t>
      </w:r>
      <w:commentRangeStart w:id="822"/>
      <w:r>
        <w:t xml:space="preserve">Alice now can verify </w:t>
      </w:r>
      <w:r w:rsidR="005E11C8">
        <w:t>the digital signature with Bob’s public key and get the message m</w:t>
      </w:r>
      <w:commentRangeEnd w:id="822"/>
      <w:r w:rsidR="005E11C8">
        <w:rPr>
          <w:rStyle w:val="af3"/>
        </w:rPr>
        <w:commentReference w:id="822"/>
      </w:r>
      <w:r w:rsidR="005E11C8">
        <w:t>.</w:t>
      </w:r>
    </w:p>
    <w:p w14:paraId="2D3DE61A" w14:textId="690C6210" w:rsidR="000C7D1F" w:rsidRDefault="005E11C8" w:rsidP="00C4558F">
      <w:pPr>
        <w:ind w:firstLine="480"/>
      </w:pPr>
      <w:r>
        <w:t>The following graph</w:t>
      </w:r>
      <w:r>
        <w:rPr>
          <w:rFonts w:hint="eastAsia"/>
        </w:rPr>
        <w:t xml:space="preserve"> </w:t>
      </w:r>
      <w:r>
        <w:t>is the normal approach for digital signatures.</w:t>
      </w:r>
    </w:p>
    <w:p w14:paraId="1A45C96C" w14:textId="1A840110" w:rsidR="005E11C8" w:rsidRPr="000C7D1F" w:rsidRDefault="005E11C8">
      <w:r>
        <w:rPr>
          <w:noProof/>
        </w:rPr>
        <w:drawing>
          <wp:inline distT="0" distB="0" distL="0" distR="0" wp14:anchorId="552976E3" wp14:editId="32C2C585">
            <wp:extent cx="5095875" cy="3305175"/>
            <wp:effectExtent l="0" t="0" r="9525" b="9525"/>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095875" cy="3305175"/>
                    </a:xfrm>
                    <a:prstGeom prst="rect">
                      <a:avLst/>
                    </a:prstGeom>
                  </pic:spPr>
                </pic:pic>
              </a:graphicData>
            </a:graphic>
          </wp:inline>
        </w:drawing>
      </w:r>
    </w:p>
    <w:p w14:paraId="3AB140A0" w14:textId="2308E695" w:rsidR="000C7D1F" w:rsidRDefault="007F37C2">
      <w:pPr>
        <w:rPr>
          <w:ins w:id="823" w:author="yintao_ling" w:date="2020-10-29T17:51:00Z"/>
        </w:rPr>
      </w:pPr>
      <w:r>
        <w:rPr>
          <w:noProof/>
        </w:rPr>
        <w:lastRenderedPageBreak/>
        <w:drawing>
          <wp:inline distT="0" distB="0" distL="0" distR="0" wp14:anchorId="278297B4" wp14:editId="5802A95C">
            <wp:extent cx="5048250" cy="3952875"/>
            <wp:effectExtent l="0" t="0" r="0" b="9525"/>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48250" cy="3952875"/>
                    </a:xfrm>
                    <a:prstGeom prst="rect">
                      <a:avLst/>
                    </a:prstGeom>
                  </pic:spPr>
                </pic:pic>
              </a:graphicData>
            </a:graphic>
          </wp:inline>
        </w:drawing>
      </w:r>
    </w:p>
    <w:p w14:paraId="1FBF3BD4" w14:textId="77777777" w:rsidR="00DE700B" w:rsidRDefault="00DE700B">
      <w:pPr>
        <w:rPr>
          <w:ins w:id="824" w:author="yintao_ling" w:date="2020-10-29T17:50:00Z"/>
        </w:rPr>
      </w:pPr>
    </w:p>
    <w:tbl>
      <w:tblPr>
        <w:tblStyle w:val="a6"/>
        <w:tblW w:w="0" w:type="auto"/>
        <w:tblLook w:val="04A0" w:firstRow="1" w:lastRow="0" w:firstColumn="1" w:lastColumn="0" w:noHBand="0" w:noVBand="1"/>
        <w:tblPrChange w:id="825" w:author="yintao_ling" w:date="2020-10-29T17:50:00Z">
          <w:tblPr>
            <w:tblStyle w:val="a6"/>
            <w:tblW w:w="0" w:type="auto"/>
            <w:tblLook w:val="04A0" w:firstRow="1" w:lastRow="0" w:firstColumn="1" w:lastColumn="0" w:noHBand="0" w:noVBand="1"/>
          </w:tblPr>
        </w:tblPrChange>
      </w:tblPr>
      <w:tblGrid>
        <w:gridCol w:w="4148"/>
        <w:gridCol w:w="4149"/>
        <w:tblGridChange w:id="826">
          <w:tblGrid>
            <w:gridCol w:w="4148"/>
            <w:gridCol w:w="4149"/>
          </w:tblGrid>
        </w:tblGridChange>
      </w:tblGrid>
      <w:tr w:rsidR="00DE700B" w14:paraId="33DFEDB4" w14:textId="77777777" w:rsidTr="00DE700B">
        <w:trPr>
          <w:ins w:id="827" w:author="yintao_ling" w:date="2020-10-29T17:50:00Z"/>
        </w:trPr>
        <w:tc>
          <w:tcPr>
            <w:tcW w:w="4148" w:type="dxa"/>
            <w:shd w:val="clear" w:color="auto" w:fill="DEEAF6" w:themeFill="accent1" w:themeFillTint="33"/>
            <w:tcPrChange w:id="828" w:author="yintao_ling" w:date="2020-10-29T17:50:00Z">
              <w:tcPr>
                <w:tcW w:w="4148" w:type="dxa"/>
              </w:tcPr>
            </w:tcPrChange>
          </w:tcPr>
          <w:p w14:paraId="5FBB0E49" w14:textId="254810F7" w:rsidR="00DE700B" w:rsidRDefault="00DE700B">
            <w:pPr>
              <w:jc w:val="center"/>
              <w:rPr>
                <w:ins w:id="829" w:author="yintao_ling" w:date="2020-10-29T17:50:00Z"/>
              </w:rPr>
              <w:pPrChange w:id="830" w:author="yintao_ling" w:date="2020-10-29T17:50:00Z">
                <w:pPr/>
              </w:pPrChange>
            </w:pPr>
            <w:ins w:id="831" w:author="yintao_ling" w:date="2020-10-29T17:50:00Z">
              <w:r>
                <w:rPr>
                  <w:rFonts w:hint="eastAsia"/>
                </w:rPr>
                <w:t>MAC</w:t>
              </w:r>
            </w:ins>
          </w:p>
        </w:tc>
        <w:tc>
          <w:tcPr>
            <w:tcW w:w="4149" w:type="dxa"/>
            <w:shd w:val="clear" w:color="auto" w:fill="DEEAF6" w:themeFill="accent1" w:themeFillTint="33"/>
            <w:tcPrChange w:id="832" w:author="yintao_ling" w:date="2020-10-29T17:50:00Z">
              <w:tcPr>
                <w:tcW w:w="4149" w:type="dxa"/>
              </w:tcPr>
            </w:tcPrChange>
          </w:tcPr>
          <w:p w14:paraId="261FFAA9" w14:textId="34337D5F" w:rsidR="00DE700B" w:rsidRDefault="00DE700B">
            <w:pPr>
              <w:jc w:val="center"/>
              <w:rPr>
                <w:ins w:id="833" w:author="yintao_ling" w:date="2020-10-29T17:50:00Z"/>
              </w:rPr>
              <w:pPrChange w:id="834" w:author="yintao_ling" w:date="2020-10-29T17:50:00Z">
                <w:pPr/>
              </w:pPrChange>
            </w:pPr>
            <w:ins w:id="835" w:author="yintao_ling" w:date="2020-10-29T17:50:00Z">
              <w:r>
                <w:rPr>
                  <w:rFonts w:hint="eastAsia"/>
                </w:rPr>
                <w:t>Signature</w:t>
              </w:r>
            </w:ins>
          </w:p>
        </w:tc>
      </w:tr>
      <w:tr w:rsidR="00DE700B" w14:paraId="4B754217" w14:textId="77777777" w:rsidTr="00DE700B">
        <w:trPr>
          <w:ins w:id="836" w:author="yintao_ling" w:date="2020-10-29T17:50:00Z"/>
        </w:trPr>
        <w:tc>
          <w:tcPr>
            <w:tcW w:w="4148" w:type="dxa"/>
          </w:tcPr>
          <w:p w14:paraId="0EEF0788" w14:textId="6C754B37" w:rsidR="00DE700B" w:rsidRDefault="00DE700B" w:rsidP="00DE700B">
            <w:pPr>
              <w:jc w:val="center"/>
              <w:rPr>
                <w:ins w:id="837" w:author="yintao_ling" w:date="2020-10-29T17:50:00Z"/>
              </w:rPr>
            </w:pPr>
            <w:ins w:id="838" w:author="yintao_ling" w:date="2020-10-29T17:50:00Z">
              <w:r>
                <w:rPr>
                  <w:rFonts w:hint="eastAsia"/>
                </w:rPr>
                <w:t>Quicker</w:t>
              </w:r>
            </w:ins>
          </w:p>
        </w:tc>
        <w:tc>
          <w:tcPr>
            <w:tcW w:w="4149" w:type="dxa"/>
          </w:tcPr>
          <w:p w14:paraId="0300A98D" w14:textId="6AD36C2C" w:rsidR="00DE700B" w:rsidRDefault="00DE700B" w:rsidP="00DE700B">
            <w:pPr>
              <w:jc w:val="center"/>
              <w:rPr>
                <w:ins w:id="839" w:author="yintao_ling" w:date="2020-10-29T17:50:00Z"/>
              </w:rPr>
            </w:pPr>
            <w:ins w:id="840" w:author="yintao_ling" w:date="2020-10-29T17:50:00Z">
              <w:r>
                <w:rPr>
                  <w:rFonts w:hint="eastAsia"/>
                </w:rPr>
                <w:t>Slower</w:t>
              </w:r>
            </w:ins>
          </w:p>
        </w:tc>
      </w:tr>
      <w:tr w:rsidR="00DE700B" w14:paraId="03A6C854" w14:textId="77777777" w:rsidTr="00DE700B">
        <w:trPr>
          <w:ins w:id="841" w:author="yintao_ling" w:date="2020-10-29T17:50:00Z"/>
        </w:trPr>
        <w:tc>
          <w:tcPr>
            <w:tcW w:w="4148" w:type="dxa"/>
          </w:tcPr>
          <w:p w14:paraId="30AED0BB" w14:textId="7F056AEF" w:rsidR="00DE700B" w:rsidRDefault="00DE700B">
            <w:pPr>
              <w:jc w:val="center"/>
              <w:rPr>
                <w:ins w:id="842" w:author="yintao_ling" w:date="2020-10-29T17:50:00Z"/>
              </w:rPr>
              <w:pPrChange w:id="843" w:author="yintao_ling" w:date="2020-10-29T17:51:00Z">
                <w:pPr/>
              </w:pPrChange>
            </w:pPr>
            <w:ins w:id="844" w:author="yintao_ling" w:date="2020-10-29T17:51:00Z">
              <w:r>
                <w:t>R</w:t>
              </w:r>
              <w:r>
                <w:rPr>
                  <w:rFonts w:hint="eastAsia"/>
                </w:rPr>
                <w:t>epud</w:t>
              </w:r>
              <w:r>
                <w:t>i</w:t>
              </w:r>
              <w:r>
                <w:rPr>
                  <w:rFonts w:hint="eastAsia"/>
                </w:rPr>
                <w:t>ation</w:t>
              </w:r>
            </w:ins>
          </w:p>
        </w:tc>
        <w:tc>
          <w:tcPr>
            <w:tcW w:w="4149" w:type="dxa"/>
          </w:tcPr>
          <w:p w14:paraId="3D8A7492" w14:textId="2424B9A2" w:rsidR="00DE700B" w:rsidRDefault="00DE700B">
            <w:pPr>
              <w:jc w:val="center"/>
              <w:rPr>
                <w:ins w:id="845" w:author="yintao_ling" w:date="2020-10-29T17:50:00Z"/>
              </w:rPr>
              <w:pPrChange w:id="846" w:author="yintao_ling" w:date="2020-10-29T17:51:00Z">
                <w:pPr/>
              </w:pPrChange>
            </w:pPr>
            <w:ins w:id="847" w:author="yintao_ling" w:date="2020-10-29T17:50:00Z">
              <w:r>
                <w:rPr>
                  <w:rFonts w:hint="eastAsia"/>
                </w:rPr>
                <w:t>Non-repud</w:t>
              </w:r>
            </w:ins>
            <w:ins w:id="848" w:author="yintao_ling" w:date="2020-10-29T17:51:00Z">
              <w:r>
                <w:t>i</w:t>
              </w:r>
            </w:ins>
            <w:ins w:id="849" w:author="yintao_ling" w:date="2020-10-29T17:50:00Z">
              <w:r>
                <w:rPr>
                  <w:rFonts w:hint="eastAsia"/>
                </w:rPr>
                <w:t>ation</w:t>
              </w:r>
            </w:ins>
          </w:p>
        </w:tc>
      </w:tr>
      <w:tr w:rsidR="00DE700B" w14:paraId="38EAE0A0" w14:textId="77777777" w:rsidTr="00DE700B">
        <w:trPr>
          <w:ins w:id="850" w:author="yintao_ling" w:date="2020-10-29T17:50:00Z"/>
        </w:trPr>
        <w:tc>
          <w:tcPr>
            <w:tcW w:w="4148" w:type="dxa"/>
          </w:tcPr>
          <w:p w14:paraId="68A659F4" w14:textId="0DE44CA9" w:rsidR="00DE700B" w:rsidRDefault="00DE700B">
            <w:pPr>
              <w:jc w:val="center"/>
              <w:rPr>
                <w:ins w:id="851" w:author="yintao_ling" w:date="2020-10-29T17:50:00Z"/>
              </w:rPr>
              <w:pPrChange w:id="852" w:author="yintao_ling" w:date="2020-10-29T17:51:00Z">
                <w:pPr/>
              </w:pPrChange>
            </w:pPr>
            <w:ins w:id="853" w:author="yintao_ling" w:date="2020-10-29T17:51:00Z">
              <w:r>
                <w:rPr>
                  <w:rFonts w:hint="eastAsia"/>
                </w:rPr>
                <w:t>Doing BEFORE hash</w:t>
              </w:r>
            </w:ins>
          </w:p>
        </w:tc>
        <w:tc>
          <w:tcPr>
            <w:tcW w:w="4149" w:type="dxa"/>
          </w:tcPr>
          <w:p w14:paraId="50D5E624" w14:textId="74208C9C" w:rsidR="00DE700B" w:rsidRDefault="00DE700B">
            <w:pPr>
              <w:jc w:val="center"/>
              <w:rPr>
                <w:ins w:id="854" w:author="yintao_ling" w:date="2020-10-29T17:50:00Z"/>
              </w:rPr>
              <w:pPrChange w:id="855" w:author="yintao_ling" w:date="2020-10-29T17:51:00Z">
                <w:pPr/>
              </w:pPrChange>
            </w:pPr>
            <w:ins w:id="856" w:author="yintao_ling" w:date="2020-10-29T17:51:00Z">
              <w:r>
                <w:rPr>
                  <w:rFonts w:hint="eastAsia"/>
                </w:rPr>
                <w:t xml:space="preserve">Doing </w:t>
              </w:r>
              <w:r>
                <w:t>AFTER</w:t>
              </w:r>
              <w:r>
                <w:rPr>
                  <w:rFonts w:hint="eastAsia"/>
                </w:rPr>
                <w:t xml:space="preserve"> hash</w:t>
              </w:r>
            </w:ins>
          </w:p>
        </w:tc>
      </w:tr>
    </w:tbl>
    <w:p w14:paraId="2AD1AE26" w14:textId="77777777" w:rsidR="00DE700B" w:rsidRDefault="00DE700B">
      <w:pPr>
        <w:rPr>
          <w:ins w:id="857" w:author="yintao_ling" w:date="2020-10-29T17:50:00Z"/>
        </w:rPr>
      </w:pPr>
    </w:p>
    <w:p w14:paraId="4912B1C2" w14:textId="77777777" w:rsidR="00DE700B" w:rsidRDefault="00DE700B"/>
    <w:p w14:paraId="79280782" w14:textId="5BF46C56" w:rsidR="007F37C2" w:rsidRDefault="00E11F8F" w:rsidP="00C4558F">
      <w:pPr>
        <w:pStyle w:val="4"/>
      </w:pPr>
      <w:commentRangeStart w:id="858"/>
      <w:r>
        <w:rPr>
          <w:rFonts w:hint="eastAsia"/>
        </w:rPr>
        <w:t>Public Key Authentication</w:t>
      </w:r>
      <w:commentRangeEnd w:id="858"/>
      <w:r w:rsidR="00A35CFA">
        <w:rPr>
          <w:rStyle w:val="af3"/>
          <w:rFonts w:asciiTheme="minorHAnsi" w:eastAsiaTheme="minorEastAsia" w:hAnsiTheme="minorHAnsi" w:cstheme="minorBidi"/>
        </w:rPr>
        <w:commentReference w:id="858"/>
      </w:r>
    </w:p>
    <w:p w14:paraId="3D09080D" w14:textId="142A7695" w:rsidR="000C7D1F" w:rsidRDefault="00E11F8F" w:rsidP="00C4558F">
      <w:pPr>
        <w:ind w:firstLine="480"/>
      </w:pPr>
      <w:r>
        <w:rPr>
          <w:rFonts w:hint="eastAsia"/>
        </w:rPr>
        <w:t xml:space="preserve">What if the intruder, </w:t>
      </w:r>
      <w:r>
        <w:t>write</w:t>
      </w:r>
      <w:r>
        <w:rPr>
          <w:rFonts w:hint="eastAsia"/>
        </w:rPr>
        <w:t xml:space="preserve"> the </w:t>
      </w:r>
      <w:r>
        <w:t>message, sign digital signature with his own private key, and include his public key to pretend to be Bob? Alice would have no idea it is not from Bob. Here comes public key authentication</w:t>
      </w:r>
      <w:r w:rsidR="004A12DD">
        <w:t>.</w:t>
      </w:r>
    </w:p>
    <w:p w14:paraId="1EB15584" w14:textId="3D4E7298" w:rsidR="004A12DD" w:rsidRDefault="004A12DD" w:rsidP="00C4558F">
      <w:pPr>
        <w:jc w:val="center"/>
      </w:pPr>
      <w:r>
        <w:rPr>
          <w:noProof/>
        </w:rPr>
        <w:lastRenderedPageBreak/>
        <w:drawing>
          <wp:inline distT="0" distB="0" distL="0" distR="0" wp14:anchorId="058EFD0D" wp14:editId="598E884E">
            <wp:extent cx="3952875" cy="2667000"/>
            <wp:effectExtent l="0" t="0" r="9525" b="0"/>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952875" cy="2667000"/>
                    </a:xfrm>
                    <a:prstGeom prst="rect">
                      <a:avLst/>
                    </a:prstGeom>
                  </pic:spPr>
                </pic:pic>
              </a:graphicData>
            </a:graphic>
          </wp:inline>
        </w:drawing>
      </w:r>
    </w:p>
    <w:p w14:paraId="4F8BA2EF" w14:textId="77777777" w:rsidR="00A35CFA" w:rsidRPr="00C4558F" w:rsidRDefault="00A35CFA" w:rsidP="00A35CFA">
      <w:pPr>
        <w:rPr>
          <w:b/>
        </w:rPr>
      </w:pPr>
      <w:r>
        <w:tab/>
        <w:t xml:space="preserve">Binding a public key to a particular entity is typically done by a </w:t>
      </w:r>
      <w:r w:rsidRPr="00C4558F">
        <w:rPr>
          <w:b/>
        </w:rPr>
        <w:t>Certification</w:t>
      </w:r>
    </w:p>
    <w:p w14:paraId="1E86B0F8" w14:textId="6D3D7DD3" w:rsidR="000C7D1F" w:rsidRDefault="00A35CFA">
      <w:r w:rsidRPr="00C4558F">
        <w:rPr>
          <w:b/>
        </w:rPr>
        <w:t>Authority (CA)</w:t>
      </w:r>
      <w:r>
        <w:t>, whose job is to validate identities and issue certificates</w:t>
      </w:r>
      <w:r>
        <w:rPr>
          <w:rFonts w:hint="eastAsia"/>
        </w:rPr>
        <w:t>.</w:t>
      </w:r>
      <w:r>
        <w:t xml:space="preserve"> As every one can be CA and certificate the public key, it is important to find the TRUSTFUL CA.</w:t>
      </w:r>
    </w:p>
    <w:p w14:paraId="5A8A2EC8" w14:textId="2C68B3C3" w:rsidR="000706D3" w:rsidRPr="000706D3" w:rsidRDefault="00A35CFA">
      <w:r>
        <w:tab/>
      </w:r>
      <w:r w:rsidR="000706D3">
        <w:t>A CA certificate includes the certificated user’s public key, a public key for CA certificate itself which is signed digitally with CA’s private key.</w:t>
      </w:r>
    </w:p>
    <w:p w14:paraId="0231A44C" w14:textId="77777777" w:rsidR="000706D3" w:rsidRDefault="000706D3"/>
    <w:p w14:paraId="73D41960" w14:textId="2EBB17BB" w:rsidR="000706D3" w:rsidRDefault="000706D3" w:rsidP="00C4558F">
      <w:pPr>
        <w:ind w:firstLine="480"/>
      </w:pPr>
      <w:r>
        <w:rPr>
          <w:rFonts w:hint="eastAsia"/>
        </w:rPr>
        <w:t>In conclusion: three type</w:t>
      </w:r>
      <w:r>
        <w:t>s</w:t>
      </w:r>
      <w:r>
        <w:rPr>
          <w:rFonts w:hint="eastAsia"/>
        </w:rPr>
        <w:t xml:space="preserve"> of technique</w:t>
      </w:r>
      <w:r>
        <w:t xml:space="preserve"> are shown in this table.</w:t>
      </w:r>
    </w:p>
    <w:p w14:paraId="204038AF" w14:textId="077EE1CA" w:rsidR="000C7D1F" w:rsidRDefault="000706D3" w:rsidP="00C4558F">
      <w:pPr>
        <w:jc w:val="center"/>
      </w:pPr>
      <w:r>
        <w:rPr>
          <w:noProof/>
        </w:rPr>
        <w:drawing>
          <wp:inline distT="0" distB="0" distL="0" distR="0" wp14:anchorId="3686F76A" wp14:editId="72CE6A62">
            <wp:extent cx="4000500" cy="1609725"/>
            <wp:effectExtent l="0" t="0" r="0" b="9525"/>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00500" cy="1609725"/>
                    </a:xfrm>
                    <a:prstGeom prst="rect">
                      <a:avLst/>
                    </a:prstGeom>
                  </pic:spPr>
                </pic:pic>
              </a:graphicData>
            </a:graphic>
          </wp:inline>
        </w:drawing>
      </w:r>
      <w:commentRangeStart w:id="859"/>
      <w:r w:rsidR="00942F9F">
        <w:rPr>
          <w:rFonts w:hint="eastAsia"/>
        </w:rPr>
        <w:t>.</w:t>
      </w:r>
      <w:commentRangeEnd w:id="859"/>
      <w:r w:rsidR="00942F9F">
        <w:rPr>
          <w:rStyle w:val="af3"/>
        </w:rPr>
        <w:commentReference w:id="859"/>
      </w:r>
    </w:p>
    <w:p w14:paraId="5F8D9C01" w14:textId="77777777" w:rsidR="000706D3" w:rsidRPr="000706D3" w:rsidRDefault="000706D3"/>
    <w:p w14:paraId="5ACB468C" w14:textId="3811372F" w:rsidR="000C7D1F" w:rsidRDefault="00942F9F" w:rsidP="00C4558F">
      <w:pPr>
        <w:pStyle w:val="3"/>
      </w:pPr>
      <w:r>
        <w:rPr>
          <w:rFonts w:hint="eastAsia"/>
        </w:rPr>
        <w:t>End</w:t>
      </w:r>
      <w:r>
        <w:t>-Point Authentication</w:t>
      </w:r>
    </w:p>
    <w:p w14:paraId="2EF39D86" w14:textId="6C6D19B9" w:rsidR="00A36BBF" w:rsidRDefault="00A36BBF" w:rsidP="00C4558F">
      <w:pPr>
        <w:ind w:firstLine="480"/>
      </w:pPr>
      <w:r>
        <w:t>Typically, an authentication</w:t>
      </w:r>
      <w:r>
        <w:rPr>
          <w:rFonts w:hint="eastAsia"/>
        </w:rPr>
        <w:t xml:space="preserve"> </w:t>
      </w:r>
      <w:r>
        <w:t>protocol</w:t>
      </w:r>
      <w:r>
        <w:rPr>
          <w:rFonts w:hint="eastAsia"/>
        </w:rPr>
        <w:t xml:space="preserve"> (</w:t>
      </w:r>
      <w:r>
        <w:t>ap</w:t>
      </w:r>
      <w:r>
        <w:rPr>
          <w:rFonts w:hint="eastAsia"/>
        </w:rPr>
        <w:t>)</w:t>
      </w:r>
      <w:r>
        <w:t xml:space="preserve"> would run before the two communicating parties run some other protocol. The authentication protocol first</w:t>
      </w:r>
      <w:r>
        <w:rPr>
          <w:rFonts w:hint="eastAsia"/>
        </w:rPr>
        <w:t xml:space="preserve"> </w:t>
      </w:r>
      <w:r>
        <w:t>establishes the identities of the parties to each other’s satisfaction; only after</w:t>
      </w:r>
      <w:r>
        <w:rPr>
          <w:rFonts w:hint="eastAsia"/>
        </w:rPr>
        <w:t xml:space="preserve"> </w:t>
      </w:r>
      <w:r>
        <w:t>authentication do the parties get down to the work at hand.</w:t>
      </w:r>
    </w:p>
    <w:p w14:paraId="639B8E6F" w14:textId="70CCBE76" w:rsidR="00A36BBF" w:rsidRDefault="00A36BBF">
      <w:r>
        <w:tab/>
        <w:t>We can divide the level of ap:</w:t>
      </w:r>
    </w:p>
    <w:tbl>
      <w:tblPr>
        <w:tblStyle w:val="a6"/>
        <w:tblW w:w="0" w:type="auto"/>
        <w:tblLook w:val="04A0" w:firstRow="1" w:lastRow="0" w:firstColumn="1" w:lastColumn="0" w:noHBand="0" w:noVBand="1"/>
      </w:tblPr>
      <w:tblGrid>
        <w:gridCol w:w="4148"/>
        <w:gridCol w:w="4149"/>
      </w:tblGrid>
      <w:tr w:rsidR="00A36BBF" w14:paraId="227BB7F4" w14:textId="77777777" w:rsidTr="00A36BBF">
        <w:tc>
          <w:tcPr>
            <w:tcW w:w="4148" w:type="dxa"/>
          </w:tcPr>
          <w:p w14:paraId="7AADB780" w14:textId="581810F7" w:rsidR="00A36BBF" w:rsidRDefault="00A36BBF" w:rsidP="00C4558F">
            <w:r>
              <w:lastRenderedPageBreak/>
              <w:t>ap</w:t>
            </w:r>
            <w:r>
              <w:rPr>
                <w:rFonts w:hint="eastAsia"/>
              </w:rPr>
              <w:t>1</w:t>
            </w:r>
            <w:r>
              <w:t>.0</w:t>
            </w:r>
          </w:p>
          <w:p w14:paraId="2E4FCA0B" w14:textId="77777777" w:rsidR="00A36BBF" w:rsidRDefault="00A36BBF" w:rsidP="00C4558F">
            <w:r>
              <w:t xml:space="preserve">Send identification of user. </w:t>
            </w:r>
          </w:p>
          <w:p w14:paraId="2AA49A35" w14:textId="4606DA91" w:rsidR="00A36BBF" w:rsidRDefault="00A36BBF" w:rsidP="00C4558F">
            <w:r>
              <w:t>But we cannot ensure the man behind machine.</w:t>
            </w:r>
          </w:p>
          <w:p w14:paraId="6697687F" w14:textId="77777777" w:rsidR="00A36BBF" w:rsidRPr="00A36BBF" w:rsidRDefault="00A36BBF" w:rsidP="00A36BBF"/>
        </w:tc>
        <w:tc>
          <w:tcPr>
            <w:tcW w:w="4149" w:type="dxa"/>
          </w:tcPr>
          <w:p w14:paraId="5990C8FF" w14:textId="34C5E562" w:rsidR="00A36BBF" w:rsidRDefault="00A36BBF" w:rsidP="00A36BBF">
            <w:r>
              <w:rPr>
                <w:noProof/>
              </w:rPr>
              <w:drawing>
                <wp:inline distT="0" distB="0" distL="0" distR="0" wp14:anchorId="26FDC29C" wp14:editId="701FA4A0">
                  <wp:extent cx="1743075" cy="1971675"/>
                  <wp:effectExtent l="0" t="0" r="9525" b="9525"/>
                  <wp:docPr id="176160" name="圖片 17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743075" cy="1971675"/>
                          </a:xfrm>
                          <a:prstGeom prst="rect">
                            <a:avLst/>
                          </a:prstGeom>
                        </pic:spPr>
                      </pic:pic>
                    </a:graphicData>
                  </a:graphic>
                </wp:inline>
              </w:drawing>
            </w:r>
          </w:p>
        </w:tc>
      </w:tr>
      <w:tr w:rsidR="00A36BBF" w14:paraId="582EF4B6" w14:textId="77777777" w:rsidTr="00A36BBF">
        <w:tc>
          <w:tcPr>
            <w:tcW w:w="4148" w:type="dxa"/>
          </w:tcPr>
          <w:p w14:paraId="6B014A5A" w14:textId="2B8E56F5" w:rsidR="00A36BBF" w:rsidRDefault="00A36BBF" w:rsidP="00C4558F">
            <w:r>
              <w:t>ap2.0</w:t>
            </w:r>
          </w:p>
          <w:p w14:paraId="316B4E0F" w14:textId="23937521" w:rsidR="00A36BBF" w:rsidRDefault="00A36BBF" w:rsidP="00C4558F">
            <w:r>
              <w:t>Sending identification of user and other information like IP address.</w:t>
            </w:r>
          </w:p>
          <w:p w14:paraId="7F4CD2E5" w14:textId="39856FEE" w:rsidR="00A36BBF" w:rsidRPr="00A36BBF" w:rsidRDefault="00A36BBF" w:rsidP="00A36BBF">
            <w:r>
              <w:rPr>
                <w:rFonts w:hint="eastAsia"/>
              </w:rPr>
              <w:t xml:space="preserve">IP spoofing is a well-known problem as intruder can fake the </w:t>
            </w:r>
            <w:r>
              <w:t xml:space="preserve">IP </w:t>
            </w:r>
            <w:r>
              <w:rPr>
                <w:rFonts w:hint="eastAsia"/>
              </w:rPr>
              <w:t>dat</w:t>
            </w:r>
            <w:r>
              <w:t>agram.</w:t>
            </w:r>
          </w:p>
        </w:tc>
        <w:tc>
          <w:tcPr>
            <w:tcW w:w="4149" w:type="dxa"/>
          </w:tcPr>
          <w:p w14:paraId="4143916E" w14:textId="680AEA5C" w:rsidR="00A36BBF" w:rsidRDefault="00A36BBF" w:rsidP="00A36BBF">
            <w:r>
              <w:rPr>
                <w:noProof/>
              </w:rPr>
              <w:drawing>
                <wp:inline distT="0" distB="0" distL="0" distR="0" wp14:anchorId="05CDA9D6" wp14:editId="3DF93096">
                  <wp:extent cx="1743075" cy="1971675"/>
                  <wp:effectExtent l="0" t="0" r="9525" b="9525"/>
                  <wp:docPr id="176161" name="圖片 17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743075" cy="1971675"/>
                          </a:xfrm>
                          <a:prstGeom prst="rect">
                            <a:avLst/>
                          </a:prstGeom>
                        </pic:spPr>
                      </pic:pic>
                    </a:graphicData>
                  </a:graphic>
                </wp:inline>
              </w:drawing>
            </w:r>
          </w:p>
        </w:tc>
      </w:tr>
      <w:tr w:rsidR="00A36BBF" w14:paraId="48348B7C" w14:textId="77777777" w:rsidTr="00A36BBF">
        <w:tc>
          <w:tcPr>
            <w:tcW w:w="4148" w:type="dxa"/>
          </w:tcPr>
          <w:p w14:paraId="49D0AFEA" w14:textId="2D6C75E1" w:rsidR="00A36BBF" w:rsidRDefault="00A36BBF" w:rsidP="00A36BBF">
            <w:r>
              <w:t>a</w:t>
            </w:r>
            <w:r>
              <w:rPr>
                <w:rFonts w:hint="eastAsia"/>
              </w:rPr>
              <w:t>p3</w:t>
            </w:r>
            <w:r>
              <w:t>.0</w:t>
            </w:r>
          </w:p>
          <w:p w14:paraId="65F970E2" w14:textId="77777777" w:rsidR="00A36BBF" w:rsidRDefault="00A36BBF" w:rsidP="00A36BBF">
            <w:r>
              <w:t>Using a password.</w:t>
            </w:r>
          </w:p>
          <w:p w14:paraId="5504D96E" w14:textId="77777777" w:rsidR="00A36BBF" w:rsidRDefault="00A36BBF" w:rsidP="00A36BBF">
            <w:r>
              <w:t>Intruder can still sniff the packet or eavesdrops on communications.</w:t>
            </w:r>
          </w:p>
          <w:p w14:paraId="341DA732" w14:textId="77777777" w:rsidR="006C7910" w:rsidRDefault="006C7910" w:rsidP="006C7910"/>
          <w:p w14:paraId="36163584" w14:textId="77777777" w:rsidR="006C7910" w:rsidRDefault="006C7910" w:rsidP="006C7910">
            <w:r>
              <w:t>a</w:t>
            </w:r>
            <w:r>
              <w:rPr>
                <w:rFonts w:hint="eastAsia"/>
              </w:rPr>
              <w:t>p3</w:t>
            </w:r>
            <w:r>
              <w:t>.1</w:t>
            </w:r>
          </w:p>
          <w:p w14:paraId="70A40699" w14:textId="77777777" w:rsidR="006C7910" w:rsidRDefault="006C7910" w:rsidP="006C7910">
            <w:r>
              <w:t>Encrypting the password.</w:t>
            </w:r>
          </w:p>
          <w:p w14:paraId="1C6EDC76" w14:textId="7CDAA4D7" w:rsidR="006C7910" w:rsidRDefault="006C7910" w:rsidP="006C7910">
            <w:r>
              <w:t xml:space="preserve">Intruder can do </w:t>
            </w:r>
            <w:r w:rsidRPr="00C4558F">
              <w:rPr>
                <w:b/>
              </w:rPr>
              <w:t>playback attack</w:t>
            </w:r>
            <w:r>
              <w:t xml:space="preserve"> by sending encrypted password.</w:t>
            </w:r>
          </w:p>
        </w:tc>
        <w:tc>
          <w:tcPr>
            <w:tcW w:w="4149" w:type="dxa"/>
          </w:tcPr>
          <w:p w14:paraId="640C5562" w14:textId="7B925507" w:rsidR="00A36BBF" w:rsidRDefault="00A36BBF" w:rsidP="00A36BBF">
            <w:r>
              <w:rPr>
                <w:noProof/>
              </w:rPr>
              <w:drawing>
                <wp:inline distT="0" distB="0" distL="0" distR="0" wp14:anchorId="37D4F1CB" wp14:editId="7F4CC325">
                  <wp:extent cx="1657350" cy="1914525"/>
                  <wp:effectExtent l="0" t="0" r="0" b="9525"/>
                  <wp:docPr id="176162" name="圖片 17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57350" cy="1914525"/>
                          </a:xfrm>
                          <a:prstGeom prst="rect">
                            <a:avLst/>
                          </a:prstGeom>
                        </pic:spPr>
                      </pic:pic>
                    </a:graphicData>
                  </a:graphic>
                </wp:inline>
              </w:drawing>
            </w:r>
          </w:p>
        </w:tc>
      </w:tr>
      <w:tr w:rsidR="006C7910" w14:paraId="67F4C13A" w14:textId="77777777" w:rsidTr="00092C81">
        <w:tc>
          <w:tcPr>
            <w:tcW w:w="8297" w:type="dxa"/>
            <w:gridSpan w:val="2"/>
          </w:tcPr>
          <w:p w14:paraId="466B50A9" w14:textId="6AE04811" w:rsidR="006C7910" w:rsidRDefault="006C7910" w:rsidP="00A36BBF">
            <w:r>
              <w:t>ap</w:t>
            </w:r>
            <w:r>
              <w:rPr>
                <w:rFonts w:hint="eastAsia"/>
              </w:rPr>
              <w:t>4</w:t>
            </w:r>
            <w:r>
              <w:t xml:space="preserve">.0 </w:t>
            </w:r>
          </w:p>
          <w:p w14:paraId="1E022EDA" w14:textId="77777777" w:rsidR="006C7910" w:rsidRDefault="006C7910" w:rsidP="00A36BBF">
            <w:r>
              <w:t>Check for Alice is “live”.</w:t>
            </w:r>
          </w:p>
          <w:p w14:paraId="5D8C4FDA" w14:textId="73D2B58A" w:rsidR="006C7910" w:rsidRDefault="006C7910" w:rsidP="00A36BBF">
            <w:r>
              <w:t xml:space="preserve">A </w:t>
            </w:r>
            <w:r w:rsidRPr="00664871">
              <w:rPr>
                <w:b/>
                <w:rPrChange w:id="860" w:author="yintao_ling" w:date="2020-10-27T16:19:00Z">
                  <w:rPr/>
                </w:rPrChange>
              </w:rPr>
              <w:t>nonce</w:t>
            </w:r>
            <w:r>
              <w:t xml:space="preserve"> is a number that protocol will use only once in a lifetime.</w:t>
            </w:r>
          </w:p>
          <w:p w14:paraId="502CF661" w14:textId="51D525D5" w:rsidR="006C7910" w:rsidRPr="006C7910" w:rsidRDefault="006C7910" w:rsidP="00A36BBF">
            <w:r>
              <w:t>It can be encrypted, too.</w:t>
            </w:r>
          </w:p>
        </w:tc>
      </w:tr>
    </w:tbl>
    <w:p w14:paraId="3337B284" w14:textId="77777777" w:rsidR="00A36BBF" w:rsidRDefault="00A36BBF"/>
    <w:p w14:paraId="002AC3DC" w14:textId="2E558C66" w:rsidR="00A36BBF" w:rsidRDefault="006C7910" w:rsidP="00C4558F">
      <w:pPr>
        <w:pStyle w:val="3"/>
      </w:pPr>
      <w:r>
        <w:t>Secure Email: PGP</w:t>
      </w:r>
    </w:p>
    <w:p w14:paraId="64CF1656" w14:textId="77777777" w:rsidR="006C7910" w:rsidRDefault="006C7910" w:rsidP="00C4558F">
      <w:pPr>
        <w:ind w:firstLine="480"/>
      </w:pPr>
      <w:r>
        <w:t>Pretty Good Privacy (PGP) is an e-mail</w:t>
      </w:r>
      <w:r>
        <w:rPr>
          <w:rFonts w:hint="eastAsia"/>
        </w:rPr>
        <w:t xml:space="preserve"> </w:t>
      </w:r>
      <w:r>
        <w:t xml:space="preserve">encryption scheme that has become a de facto standard. The PGP design is shown in Figure 8.21. </w:t>
      </w:r>
    </w:p>
    <w:p w14:paraId="5C8FB402" w14:textId="77777777" w:rsidR="006C7910" w:rsidRDefault="006C7910" w:rsidP="00C4558F">
      <w:pPr>
        <w:ind w:firstLine="480"/>
      </w:pPr>
      <w:r>
        <w:rPr>
          <w:noProof/>
        </w:rPr>
        <w:lastRenderedPageBreak/>
        <w:drawing>
          <wp:inline distT="0" distB="0" distL="0" distR="0" wp14:anchorId="239B8859" wp14:editId="20CA7BA0">
            <wp:extent cx="4448175" cy="2619375"/>
            <wp:effectExtent l="0" t="0" r="9525" b="9525"/>
            <wp:docPr id="176163" name="圖片 176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448175" cy="2619375"/>
                    </a:xfrm>
                    <a:prstGeom prst="rect">
                      <a:avLst/>
                    </a:prstGeom>
                  </pic:spPr>
                </pic:pic>
              </a:graphicData>
            </a:graphic>
          </wp:inline>
        </w:drawing>
      </w:r>
    </w:p>
    <w:p w14:paraId="03A88061" w14:textId="0FF9A1A6" w:rsidR="00A36BBF" w:rsidRDefault="006C7910" w:rsidP="00C4558F">
      <w:pPr>
        <w:ind w:firstLine="480"/>
      </w:pPr>
      <w:r>
        <w:t>Depending on the version, the PGP software uses MD5 or SHA for</w:t>
      </w:r>
      <w:r>
        <w:rPr>
          <w:rFonts w:hint="eastAsia"/>
        </w:rPr>
        <w:t xml:space="preserve"> </w:t>
      </w:r>
      <w:r>
        <w:t>calculating the message digest; CAST, triple-DES, or IDEA for symmetric key encryption; and RSA for the public key encryption.</w:t>
      </w:r>
    </w:p>
    <w:p w14:paraId="7251B838" w14:textId="77777777" w:rsidR="00A36BBF" w:rsidRDefault="00A36BBF"/>
    <w:p w14:paraId="44152049" w14:textId="3DF4C3AC" w:rsidR="00A36BBF" w:rsidRDefault="006C7910" w:rsidP="00C4558F">
      <w:pPr>
        <w:pStyle w:val="3"/>
      </w:pPr>
      <w:r>
        <w:rPr>
          <w:rFonts w:hint="eastAsia"/>
        </w:rPr>
        <w:t>Secure TCP</w:t>
      </w:r>
      <w:r>
        <w:t xml:space="preserve"> Connection: SSL</w:t>
      </w:r>
    </w:p>
    <w:p w14:paraId="13A1B6F6" w14:textId="560A4594" w:rsidR="006C7910" w:rsidRDefault="00BD5315" w:rsidP="00C4558F">
      <w:pPr>
        <w:ind w:firstLine="480"/>
      </w:pPr>
      <w:r>
        <w:t>C</w:t>
      </w:r>
      <w:r w:rsidR="006C7910">
        <w:t>ryptography can enhance TCP with security services, including confidentiality, data integrity, and end-point authentication. This enhanced version of</w:t>
      </w:r>
      <w:r>
        <w:t xml:space="preserve"> </w:t>
      </w:r>
      <w:r w:rsidR="006C7910">
        <w:t xml:space="preserve">TCP is commonly known as </w:t>
      </w:r>
      <w:r w:rsidR="006C7910" w:rsidRPr="00C4558F">
        <w:rPr>
          <w:b/>
        </w:rPr>
        <w:t>Secure Sockets Layer (SSL)</w:t>
      </w:r>
      <w:r w:rsidR="006C7910">
        <w:t xml:space="preserve">. A slightly modified version of SSL version 3, called </w:t>
      </w:r>
      <w:r w:rsidR="006C7910" w:rsidRPr="00C4558F">
        <w:rPr>
          <w:b/>
        </w:rPr>
        <w:t>Transport Layer Security (TLS)</w:t>
      </w:r>
      <w:r w:rsidR="006C7910">
        <w:t>, has been standardized by the IETF [RFC 4346].</w:t>
      </w:r>
    </w:p>
    <w:p w14:paraId="7203822F" w14:textId="099E98C2" w:rsidR="006C7910" w:rsidRDefault="00BD5315">
      <w:r>
        <w:tab/>
        <w:t>Let’s give a example for the need of SSL. Bob purchases perfumes at Alice’s website using credit cards. Then:</w:t>
      </w:r>
    </w:p>
    <w:p w14:paraId="5E7B4CCB" w14:textId="2A0FF9B3" w:rsidR="00BD5315" w:rsidRDefault="00BD5315" w:rsidP="00C4558F">
      <w:pPr>
        <w:pStyle w:val="ac"/>
        <w:numPr>
          <w:ilvl w:val="0"/>
          <w:numId w:val="81"/>
        </w:numPr>
        <w:ind w:leftChars="0"/>
      </w:pPr>
      <w:r>
        <w:t>If no confidentiality (encryption) is used, an intruder could intercept Bob’s order and obtain his payment card information</w:t>
      </w:r>
      <w:r>
        <w:rPr>
          <w:rFonts w:hint="eastAsia"/>
        </w:rPr>
        <w:t>.</w:t>
      </w:r>
    </w:p>
    <w:p w14:paraId="59C485F5" w14:textId="77777777" w:rsidR="00BD5315" w:rsidRDefault="00BD5315" w:rsidP="00C4558F">
      <w:pPr>
        <w:pStyle w:val="ac"/>
        <w:numPr>
          <w:ilvl w:val="0"/>
          <w:numId w:val="82"/>
        </w:numPr>
        <w:ind w:leftChars="0"/>
      </w:pPr>
      <w:r>
        <w:t>If no data integrity is used, an intruder could modify Bob’s order.</w:t>
      </w:r>
    </w:p>
    <w:p w14:paraId="0BA64A13" w14:textId="36DC4A1E" w:rsidR="006C7910" w:rsidRDefault="00BD5315" w:rsidP="00C4558F">
      <w:pPr>
        <w:pStyle w:val="ac"/>
        <w:numPr>
          <w:ilvl w:val="0"/>
          <w:numId w:val="82"/>
        </w:numPr>
        <w:ind w:leftChars="0"/>
      </w:pPr>
      <w:r>
        <w:rPr>
          <w:rFonts w:hint="eastAsia"/>
        </w:rPr>
        <w:t>I</w:t>
      </w:r>
      <w:r>
        <w:t>f no server authentication is used, a server from Trudy could display Alice’s website, carrying out an identity theft.</w:t>
      </w:r>
    </w:p>
    <w:p w14:paraId="29CAA071" w14:textId="77777777" w:rsidR="00BD5315" w:rsidRDefault="00BD5315" w:rsidP="00C4558F">
      <w:pPr>
        <w:ind w:firstLine="480"/>
      </w:pPr>
      <w:r>
        <w:t>SSL addresses these issues by enhancing TCP with confidentiality, data integrity,</w:t>
      </w:r>
    </w:p>
    <w:p w14:paraId="05747E44" w14:textId="5D79E49E" w:rsidR="006C7910" w:rsidRPr="00BD5315" w:rsidRDefault="00BD5315">
      <w:r>
        <w:t>server authentication, and client authentication.</w:t>
      </w:r>
    </w:p>
    <w:p w14:paraId="611CB57E" w14:textId="77777777" w:rsidR="006C7910" w:rsidRDefault="006C7910">
      <w:pPr>
        <w:rPr>
          <w:ins w:id="861" w:author="yintao_ling" w:date="2020-10-26T17:20:00Z"/>
        </w:rPr>
      </w:pPr>
    </w:p>
    <w:p w14:paraId="227D3895" w14:textId="77777777" w:rsidR="00DD7B53" w:rsidRDefault="00DD7B53">
      <w:pPr>
        <w:rPr>
          <w:ins w:id="862" w:author="yintao_ling" w:date="2020-10-26T17:20:00Z"/>
        </w:rPr>
      </w:pPr>
    </w:p>
    <w:p w14:paraId="32E78586" w14:textId="77777777" w:rsidR="00DD7B53" w:rsidRDefault="00DD7B53">
      <w:pPr>
        <w:rPr>
          <w:ins w:id="863" w:author="yintao_ling" w:date="2020-10-26T17:20:00Z"/>
        </w:rPr>
      </w:pPr>
    </w:p>
    <w:p w14:paraId="76FA2B49" w14:textId="77777777" w:rsidR="00DD7B53" w:rsidRDefault="00DD7B53">
      <w:pPr>
        <w:rPr>
          <w:ins w:id="864" w:author="yintao_ling" w:date="2020-10-26T17:20:00Z"/>
        </w:rPr>
      </w:pPr>
    </w:p>
    <w:p w14:paraId="765B85E7" w14:textId="77777777" w:rsidR="00DD7B53" w:rsidRDefault="00DD7B53">
      <w:pPr>
        <w:rPr>
          <w:ins w:id="865" w:author="yintao_ling" w:date="2020-10-26T17:20:00Z"/>
        </w:rPr>
      </w:pPr>
    </w:p>
    <w:p w14:paraId="302CEED2" w14:textId="46D2CA87" w:rsidR="00DD7B53" w:rsidRDefault="00DD7B53">
      <w:ins w:id="866" w:author="yintao_ling" w:date="2020-10-26T17:20:00Z">
        <w:r>
          <w:rPr>
            <w:rFonts w:hint="eastAsia"/>
            <w:noProof/>
          </w:rPr>
          <w:lastRenderedPageBreak/>
          <w:drawing>
            <wp:inline distT="0" distB="0" distL="0" distR="0" wp14:anchorId="1FB06786" wp14:editId="4D804849">
              <wp:extent cx="5262880" cy="2955925"/>
              <wp:effectExtent l="0" t="0" r="0" b="0"/>
              <wp:docPr id="121862" name="圖片 12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262880" cy="2955925"/>
                      </a:xfrm>
                      <a:prstGeom prst="rect">
                        <a:avLst/>
                      </a:prstGeom>
                      <a:noFill/>
                      <a:ln>
                        <a:noFill/>
                      </a:ln>
                    </pic:spPr>
                  </pic:pic>
                </a:graphicData>
              </a:graphic>
            </wp:inline>
          </w:drawing>
        </w:r>
      </w:ins>
    </w:p>
    <w:p w14:paraId="0594AC61" w14:textId="6D3F0527" w:rsidR="00FD6760" w:rsidRDefault="00FD6760" w:rsidP="00C4558F">
      <w:pPr>
        <w:ind w:firstLine="480"/>
      </w:pPr>
      <w:r>
        <w:t>The steps of the SSL are as follows:</w:t>
      </w:r>
    </w:p>
    <w:p w14:paraId="5BACFBDD" w14:textId="3366F4C6" w:rsidR="008875DE" w:rsidRDefault="00FD6760">
      <w:pPr>
        <w:pStyle w:val="ac"/>
        <w:numPr>
          <w:ilvl w:val="0"/>
          <w:numId w:val="84"/>
        </w:numPr>
        <w:ind w:leftChars="0"/>
      </w:pPr>
      <w:r>
        <w:t>The client sends a list of cryptographic algorithms it supports, along with a client nonce.</w:t>
      </w:r>
      <w:ins w:id="867" w:author="yintao_ling" w:date="2020-10-26T17:39:00Z">
        <w:r w:rsidR="008875DE">
          <w:rPr>
            <w:rFonts w:hint="eastAsia"/>
          </w:rPr>
          <w:t xml:space="preserve"> (Client </w:t>
        </w:r>
        <w:r w:rsidR="008875DE">
          <w:t>Hello</w:t>
        </w:r>
        <w:r w:rsidR="008875DE">
          <w:rPr>
            <w:rFonts w:hint="eastAsia"/>
          </w:rPr>
          <w:t>)</w:t>
        </w:r>
      </w:ins>
    </w:p>
    <w:p w14:paraId="02606D79" w14:textId="0623657D" w:rsidR="00FD6760" w:rsidRDefault="00FD6760" w:rsidP="00C4558F">
      <w:pPr>
        <w:pStyle w:val="ac"/>
        <w:numPr>
          <w:ilvl w:val="0"/>
          <w:numId w:val="84"/>
        </w:numPr>
        <w:ind w:leftChars="0"/>
        <w:rPr>
          <w:ins w:id="868" w:author="yintao_ling" w:date="2020-10-26T17:39:00Z"/>
        </w:rPr>
      </w:pPr>
      <w:r>
        <w:t>From the list, the server sends back its choices</w:t>
      </w:r>
      <w:r w:rsidR="002A0D6F">
        <w:t xml:space="preserve"> of symmetric, asymmetric and MAC algorithm</w:t>
      </w:r>
      <w:r>
        <w:t>, as well as a certificate</w:t>
      </w:r>
      <w:r w:rsidR="002A0D6F">
        <w:t xml:space="preserve"> </w:t>
      </w:r>
      <w:r>
        <w:t>and a server nonce.</w:t>
      </w:r>
    </w:p>
    <w:p w14:paraId="0FC926ED" w14:textId="7EE3A1E5" w:rsidR="008875DE" w:rsidRDefault="008875DE">
      <w:pPr>
        <w:pStyle w:val="ac"/>
        <w:ind w:leftChars="0"/>
        <w:pPrChange w:id="869" w:author="yintao_ling" w:date="2020-10-26T17:39:00Z">
          <w:pPr>
            <w:pStyle w:val="ac"/>
            <w:numPr>
              <w:numId w:val="84"/>
            </w:numPr>
            <w:ind w:leftChars="0" w:hanging="480"/>
          </w:pPr>
        </w:pPrChange>
      </w:pPr>
      <w:ins w:id="870" w:author="yintao_ling" w:date="2020-10-26T17:39:00Z">
        <w:r>
          <w:t>(Server Hello</w:t>
        </w:r>
      </w:ins>
      <w:ins w:id="871" w:author="yintao_ling" w:date="2020-10-26T17:40:00Z">
        <w:r>
          <w:t>, etc.</w:t>
        </w:r>
      </w:ins>
      <w:ins w:id="872" w:author="yintao_ling" w:date="2020-10-26T17:39:00Z">
        <w:r>
          <w:t>)</w:t>
        </w:r>
      </w:ins>
    </w:p>
    <w:p w14:paraId="7999E802" w14:textId="77777777" w:rsidR="00E63DCE" w:rsidRDefault="00FD6760" w:rsidP="00C4558F">
      <w:pPr>
        <w:pStyle w:val="ac"/>
        <w:numPr>
          <w:ilvl w:val="0"/>
          <w:numId w:val="84"/>
        </w:numPr>
        <w:ind w:leftChars="0"/>
        <w:rPr>
          <w:ins w:id="873" w:author="yintao_ling" w:date="2020-10-26T17:39:00Z"/>
        </w:rPr>
      </w:pPr>
      <w:r>
        <w:t>The client verifies the certificate, extracts the server’s public key, generates a</w:t>
      </w:r>
      <w:r w:rsidR="00E63DCE">
        <w:t xml:space="preserve"> </w:t>
      </w:r>
      <w:commentRangeStart w:id="874"/>
      <w:r>
        <w:t>Pre-Master Secret (PMS)</w:t>
      </w:r>
      <w:commentRangeEnd w:id="874"/>
      <w:r w:rsidR="008875DE">
        <w:rPr>
          <w:rStyle w:val="af3"/>
        </w:rPr>
        <w:commentReference w:id="874"/>
      </w:r>
      <w:r>
        <w:t>, encrypts the PMS with the server’s public key, and</w:t>
      </w:r>
      <w:r w:rsidR="00E63DCE">
        <w:t xml:space="preserve"> </w:t>
      </w:r>
      <w:r>
        <w:t>sends the encrypted PMS to the server.</w:t>
      </w:r>
    </w:p>
    <w:p w14:paraId="44DFCA98" w14:textId="19E4F04E" w:rsidR="008875DE" w:rsidRDefault="008875DE">
      <w:pPr>
        <w:pStyle w:val="ac"/>
        <w:ind w:leftChars="0"/>
        <w:pPrChange w:id="875" w:author="yintao_ling" w:date="2020-10-26T17:39:00Z">
          <w:pPr>
            <w:pStyle w:val="ac"/>
            <w:numPr>
              <w:numId w:val="84"/>
            </w:numPr>
            <w:ind w:leftChars="0" w:hanging="480"/>
          </w:pPr>
        </w:pPrChange>
      </w:pPr>
      <w:ins w:id="876" w:author="yintao_ling" w:date="2020-10-26T17:39:00Z">
        <w:r>
          <w:t>(Client Key</w:t>
        </w:r>
      </w:ins>
      <w:ins w:id="877" w:author="yintao_ling" w:date="2020-10-26T17:40:00Z">
        <w:r>
          <w:t xml:space="preserve"> Exchange</w:t>
        </w:r>
      </w:ins>
      <w:ins w:id="878" w:author="yintao_ling" w:date="2020-10-26T17:39:00Z">
        <w:r>
          <w:t>)</w:t>
        </w:r>
      </w:ins>
    </w:p>
    <w:p w14:paraId="029A1BED" w14:textId="3B691D22" w:rsidR="00E63DCE" w:rsidRDefault="00FD6760" w:rsidP="00C4558F">
      <w:pPr>
        <w:pStyle w:val="ac"/>
        <w:numPr>
          <w:ilvl w:val="0"/>
          <w:numId w:val="84"/>
        </w:numPr>
        <w:ind w:leftChars="0"/>
      </w:pPr>
      <w:r>
        <w:t>Using the same key derivation function,</w:t>
      </w:r>
      <w:r w:rsidR="00E63DCE">
        <w:t xml:space="preserve"> </w:t>
      </w:r>
      <w:r>
        <w:t xml:space="preserve">the client and server independently compute the </w:t>
      </w:r>
      <w:commentRangeStart w:id="879"/>
      <w:r>
        <w:t>Master Secret (MS)</w:t>
      </w:r>
      <w:commentRangeEnd w:id="879"/>
      <w:r w:rsidR="00207820">
        <w:rPr>
          <w:rStyle w:val="af3"/>
        </w:rPr>
        <w:commentReference w:id="879"/>
      </w:r>
      <w:r>
        <w:t xml:space="preserve"> from</w:t>
      </w:r>
      <w:r w:rsidR="00E63DCE">
        <w:t xml:space="preserve"> </w:t>
      </w:r>
      <w:r>
        <w:t>the PMS and nonces. The MS is then sliced up to generate the two encryption</w:t>
      </w:r>
      <w:r w:rsidR="00E63DCE">
        <w:t xml:space="preserve"> </w:t>
      </w:r>
      <w:r>
        <w:t>and two MAC keys</w:t>
      </w:r>
      <w:r w:rsidR="00AA0B89">
        <w:t xml:space="preserve"> for different usages</w:t>
      </w:r>
      <w:r>
        <w:t xml:space="preserve">. </w:t>
      </w:r>
    </w:p>
    <w:p w14:paraId="7D47DA8A" w14:textId="275E71C3" w:rsidR="00AA0B89" w:rsidRDefault="00AA0B89" w:rsidP="00C4558F">
      <w:pPr>
        <w:pStyle w:val="ac"/>
        <w:ind w:leftChars="0"/>
        <w:rPr>
          <w:ins w:id="880" w:author="yintao_ling" w:date="2020-10-26T17:40:00Z"/>
        </w:rPr>
      </w:pPr>
      <w:r>
        <w:t>MAC keys are used for encrypting sliced data called records.</w:t>
      </w:r>
    </w:p>
    <w:p w14:paraId="7DC6CBEB" w14:textId="2F922490" w:rsidR="008875DE" w:rsidRDefault="008875DE">
      <w:pPr>
        <w:pPrChange w:id="881" w:author="yintao_ling" w:date="2020-10-26T17:40:00Z">
          <w:pPr>
            <w:pStyle w:val="ac"/>
            <w:ind w:leftChars="0"/>
          </w:pPr>
        </w:pPrChange>
      </w:pPr>
      <w:ins w:id="882" w:author="yintao_ling" w:date="2020-10-26T17:40:00Z">
        <w:r>
          <w:tab/>
          <w:t>(Change Cipher Spec)</w:t>
        </w:r>
      </w:ins>
    </w:p>
    <w:p w14:paraId="6AE6D377" w14:textId="77777777" w:rsidR="00E63DCE" w:rsidRDefault="00FD6760" w:rsidP="00C4558F">
      <w:pPr>
        <w:pStyle w:val="ac"/>
        <w:numPr>
          <w:ilvl w:val="0"/>
          <w:numId w:val="84"/>
        </w:numPr>
        <w:ind w:leftChars="0"/>
        <w:rPr>
          <w:ins w:id="883" w:author="yintao_ling" w:date="2020-10-26T17:40:00Z"/>
        </w:rPr>
      </w:pPr>
      <w:r>
        <w:t>The client sends a MAC of all the handshake messages.</w:t>
      </w:r>
    </w:p>
    <w:p w14:paraId="14917AA9" w14:textId="17A3C32C" w:rsidR="008875DE" w:rsidRDefault="008875DE">
      <w:pPr>
        <w:pStyle w:val="ac"/>
        <w:ind w:leftChars="0"/>
        <w:pPrChange w:id="884" w:author="yintao_ling" w:date="2020-10-26T17:40:00Z">
          <w:pPr>
            <w:pStyle w:val="ac"/>
            <w:numPr>
              <w:numId w:val="84"/>
            </w:numPr>
            <w:ind w:leftChars="0" w:hanging="480"/>
          </w:pPr>
        </w:pPrChange>
      </w:pPr>
      <w:ins w:id="885" w:author="yintao_ling" w:date="2020-10-26T17:40:00Z">
        <w:r>
          <w:t>(Encrypt</w:t>
        </w:r>
        <w:r>
          <w:rPr>
            <w:rFonts w:hint="eastAsia"/>
          </w:rPr>
          <w:t>ed Handshake</w:t>
        </w:r>
        <w:r>
          <w:t>)</w:t>
        </w:r>
      </w:ins>
    </w:p>
    <w:p w14:paraId="256B84DB" w14:textId="344B76D0" w:rsidR="006C7910" w:rsidRDefault="00FD6760" w:rsidP="00C4558F">
      <w:pPr>
        <w:pStyle w:val="ac"/>
        <w:numPr>
          <w:ilvl w:val="0"/>
          <w:numId w:val="84"/>
        </w:numPr>
        <w:ind w:leftChars="0"/>
        <w:rPr>
          <w:ins w:id="886" w:author="yintao_ling" w:date="2020-10-26T17:40:00Z"/>
        </w:rPr>
      </w:pPr>
      <w:r>
        <w:t>The server sends a MAC of all the handshake messages.</w:t>
      </w:r>
    </w:p>
    <w:p w14:paraId="5DE0BE27" w14:textId="04E0215F" w:rsidR="008875DE" w:rsidRDefault="008875DE">
      <w:pPr>
        <w:pStyle w:val="ac"/>
        <w:ind w:leftChars="0"/>
        <w:pPrChange w:id="887" w:author="yintao_ling" w:date="2020-10-26T17:40:00Z">
          <w:pPr>
            <w:pStyle w:val="ac"/>
            <w:numPr>
              <w:numId w:val="84"/>
            </w:numPr>
            <w:ind w:leftChars="0" w:hanging="480"/>
          </w:pPr>
        </w:pPrChange>
      </w:pPr>
      <w:ins w:id="888" w:author="yintao_ling" w:date="2020-10-26T17:40:00Z">
        <w:r>
          <w:t>(Encrypt</w:t>
        </w:r>
        <w:r>
          <w:rPr>
            <w:rFonts w:hint="eastAsia"/>
          </w:rPr>
          <w:t>ed Handshake</w:t>
        </w:r>
        <w:r>
          <w:t>)</w:t>
        </w:r>
      </w:ins>
    </w:p>
    <w:p w14:paraId="28D4967C" w14:textId="1ADA3A3C" w:rsidR="006C7910" w:rsidRDefault="00097B90" w:rsidP="00C4558F">
      <w:pPr>
        <w:pStyle w:val="ac"/>
        <w:numPr>
          <w:ilvl w:val="0"/>
          <w:numId w:val="84"/>
        </w:numPr>
        <w:ind w:leftChars="0"/>
      </w:pPr>
      <w:r>
        <w:rPr>
          <w:rFonts w:hint="eastAsia"/>
        </w:rPr>
        <w:t>Records are now sending with MAC</w:t>
      </w:r>
      <w:del w:id="889" w:author="yintao_ling" w:date="2020-10-27T16:16:00Z">
        <w:r w:rsidDel="0000529B">
          <w:rPr>
            <w:rFonts w:hint="eastAsia"/>
          </w:rPr>
          <w:delText xml:space="preserve"> encryption</w:delText>
        </w:r>
      </w:del>
      <w:r>
        <w:rPr>
          <w:rFonts w:hint="eastAsia"/>
        </w:rPr>
        <w:t>.</w:t>
      </w:r>
    </w:p>
    <w:p w14:paraId="05597FD4" w14:textId="056C6109" w:rsidR="00097B90" w:rsidRDefault="00097B90" w:rsidP="00C4558F">
      <w:pPr>
        <w:pStyle w:val="ac"/>
        <w:numPr>
          <w:ilvl w:val="0"/>
          <w:numId w:val="84"/>
        </w:numPr>
        <w:ind w:leftChars="0"/>
      </w:pPr>
      <w:r>
        <w:t>Before sending TCP FIN, a</w:t>
      </w:r>
      <w:r w:rsidR="00E35E03">
        <w:t>n</w:t>
      </w:r>
      <w:r>
        <w:t xml:space="preserve"> </w:t>
      </w:r>
      <w:r w:rsidR="00E35E03">
        <w:t xml:space="preserve">encrypted </w:t>
      </w:r>
      <w:r>
        <w:t>closure record will be sent by one of the connector.</w:t>
      </w:r>
    </w:p>
    <w:p w14:paraId="4A8F79FE" w14:textId="77777777" w:rsidR="00AA0B89" w:rsidRDefault="00AA0B89">
      <w:pPr>
        <w:rPr>
          <w:ins w:id="890" w:author="yintao_ling" w:date="2020-10-26T17:17:00Z"/>
        </w:rPr>
      </w:pPr>
    </w:p>
    <w:p w14:paraId="085EB6C0" w14:textId="26D3B2C0" w:rsidR="00DD7B53" w:rsidRDefault="009E016A">
      <w:pPr>
        <w:rPr>
          <w:ins w:id="891" w:author="yintao_ling" w:date="2020-10-26T17:17:00Z"/>
        </w:rPr>
      </w:pPr>
      <w:ins w:id="892" w:author="yintao_ling" w:date="2020-10-26T17:33:00Z">
        <w:r>
          <w:object w:dxaOrig="1534" w:dyaOrig="1054" w14:anchorId="0822BE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7pt;height:52.7pt" o:ole="">
              <v:imagedata r:id="rId174" o:title=""/>
            </v:shape>
            <o:OLEObject Type="Embed" ProgID="Package" ShapeID="_x0000_i1025" DrawAspect="Icon" ObjectID="_1666162434" r:id="rId175"/>
          </w:object>
        </w:r>
      </w:ins>
    </w:p>
    <w:p w14:paraId="004E54D1" w14:textId="77777777" w:rsidR="00DD7B53" w:rsidRDefault="00DD7B53">
      <w:pPr>
        <w:rPr>
          <w:ins w:id="893" w:author="yintao_ling" w:date="2020-10-26T17:17:00Z"/>
        </w:rPr>
      </w:pPr>
    </w:p>
    <w:p w14:paraId="5818746C" w14:textId="77777777" w:rsidR="00DD7B53" w:rsidRDefault="00DD7B53">
      <w:pPr>
        <w:rPr>
          <w:ins w:id="894" w:author="yintao_ling" w:date="2020-10-26T17:17:00Z"/>
        </w:rPr>
      </w:pPr>
    </w:p>
    <w:p w14:paraId="3D372A4E" w14:textId="77777777" w:rsidR="00DD7B53" w:rsidRPr="00097B90" w:rsidRDefault="00DD7B53"/>
    <w:p w14:paraId="79845F6A" w14:textId="6CFC0A4E" w:rsidR="00A36BBF" w:rsidRDefault="00E35E03" w:rsidP="00C4558F">
      <w:pPr>
        <w:pStyle w:val="3"/>
      </w:pPr>
      <w:r>
        <w:rPr>
          <w:rFonts w:hint="eastAsia"/>
        </w:rPr>
        <w:t>Network-Layer</w:t>
      </w:r>
      <w:r>
        <w:t xml:space="preserve"> Security: IPsec and Virtual Private Networks</w:t>
      </w:r>
    </w:p>
    <w:p w14:paraId="5A0D4850" w14:textId="7B74A31E" w:rsidR="00E57601" w:rsidRDefault="00E57601" w:rsidP="00C4558F">
      <w:pPr>
        <w:ind w:firstLine="480"/>
      </w:pPr>
      <w:r>
        <w:t>The IP security protocol, more commonly known as IPsec, provides security at the network layer. IPsec secures IP datagrams between any two network-layer entities, including hosts and routers. Many institutions use IPsec to create</w:t>
      </w:r>
    </w:p>
    <w:p w14:paraId="08DBA2AA" w14:textId="3064BE4D" w:rsidR="00E35E03" w:rsidRDefault="00E57601">
      <w:r>
        <w:t>virtual private networks (VPNs) that run over the public Internet.</w:t>
      </w:r>
    </w:p>
    <w:p w14:paraId="44A2B0C8" w14:textId="77777777" w:rsidR="00E57601" w:rsidRDefault="00E57601"/>
    <w:p w14:paraId="23E55B0E" w14:textId="0A13B4BB" w:rsidR="00E57601" w:rsidRDefault="00E57601" w:rsidP="00C4558F">
      <w:pPr>
        <w:pStyle w:val="4"/>
      </w:pPr>
      <w:r>
        <w:rPr>
          <w:rFonts w:hint="eastAsia"/>
        </w:rPr>
        <w:t xml:space="preserve">IPsec </w:t>
      </w:r>
      <w:r>
        <w:t>and VPNs</w:t>
      </w:r>
    </w:p>
    <w:p w14:paraId="310914B8" w14:textId="59CA9218" w:rsidR="00E57601" w:rsidRDefault="00092C81">
      <w:r>
        <w:rPr>
          <w:noProof/>
        </w:rPr>
        <w:drawing>
          <wp:inline distT="0" distB="0" distL="0" distR="0" wp14:anchorId="4B5396A2" wp14:editId="7A9F4CDA">
            <wp:extent cx="5274945" cy="3079750"/>
            <wp:effectExtent l="0" t="0" r="1905" b="6350"/>
            <wp:docPr id="176164" name="圖片 176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945" cy="3079750"/>
                    </a:xfrm>
                    <a:prstGeom prst="rect">
                      <a:avLst/>
                    </a:prstGeom>
                  </pic:spPr>
                </pic:pic>
              </a:graphicData>
            </a:graphic>
          </wp:inline>
        </w:drawing>
      </w:r>
    </w:p>
    <w:p w14:paraId="4C543CD5" w14:textId="0613E25F" w:rsidR="00092C81" w:rsidRDefault="00092C81" w:rsidP="00C4558F">
      <w:pPr>
        <w:pStyle w:val="4"/>
      </w:pPr>
      <w:r>
        <w:tab/>
        <w:t>The AH and ESP Protocols</w:t>
      </w:r>
    </w:p>
    <w:p w14:paraId="2739D806" w14:textId="77777777" w:rsidR="00092C81" w:rsidRDefault="00092C81" w:rsidP="00C4558F">
      <w:pPr>
        <w:ind w:firstLine="480"/>
      </w:pPr>
      <w:r>
        <w:t>In the IPsec protocol suite, there are two principal protocols: the Authentication</w:t>
      </w:r>
      <w:r>
        <w:rPr>
          <w:rFonts w:hint="eastAsia"/>
        </w:rPr>
        <w:t xml:space="preserve"> </w:t>
      </w:r>
      <w:r>
        <w:lastRenderedPageBreak/>
        <w:t>Header (AH) protocol and the Encapsulation Security Payload (ESP) protocol.</w:t>
      </w:r>
    </w:p>
    <w:p w14:paraId="0AAF557E" w14:textId="77777777" w:rsidR="00092C81" w:rsidRDefault="00092C81" w:rsidP="00C4558F">
      <w:pPr>
        <w:ind w:firstLine="480"/>
      </w:pPr>
      <w:r>
        <w:t xml:space="preserve">When a source router sends secure datagrams to a destination router, it does so with either the AH protocol or the ESP protocol. </w:t>
      </w:r>
    </w:p>
    <w:p w14:paraId="354F951B" w14:textId="1A2B67E1" w:rsidR="00092C81" w:rsidRDefault="00092C81" w:rsidP="00C4558F">
      <w:pPr>
        <w:ind w:firstLine="480"/>
      </w:pPr>
      <w:r>
        <w:t>The AH protocol provides source authentication and data integrity but does not provide confidentiality. The ESP protocol provides source authentication,</w:t>
      </w:r>
      <w:r w:rsidR="00BF6B6F">
        <w:t xml:space="preserve"> </w:t>
      </w:r>
      <w:r>
        <w:t>data integrity, and confidentiality. Because confidentiality is often critical for VPNs</w:t>
      </w:r>
    </w:p>
    <w:p w14:paraId="491805C0" w14:textId="77777777" w:rsidR="00092C81" w:rsidRDefault="00092C81" w:rsidP="00092C81">
      <w:r>
        <w:t>and other IPsec applications, the ESP protocol is much more widely used than the AH</w:t>
      </w:r>
    </w:p>
    <w:p w14:paraId="699EA459" w14:textId="334CD839" w:rsidR="00092C81" w:rsidRPr="00092C81" w:rsidRDefault="00092C81">
      <w:r>
        <w:t>protocol.</w:t>
      </w:r>
    </w:p>
    <w:p w14:paraId="1C24352B" w14:textId="38FDEF81" w:rsidR="00E35E03" w:rsidRDefault="00D455D0" w:rsidP="00C4558F">
      <w:pPr>
        <w:pStyle w:val="4"/>
      </w:pPr>
      <w:r>
        <w:rPr>
          <w:rFonts w:hint="eastAsia"/>
        </w:rPr>
        <w:t>S</w:t>
      </w:r>
      <w:r>
        <w:t>ecurity Associations</w:t>
      </w:r>
    </w:p>
    <w:p w14:paraId="4E7C041D" w14:textId="77777777" w:rsidR="00D455D0" w:rsidRDefault="00D455D0" w:rsidP="00C4558F">
      <w:pPr>
        <w:ind w:firstLine="480"/>
      </w:pPr>
      <w:r>
        <w:t xml:space="preserve">Before sending IPsec datagrams from source entity to destination entity, the source and destination entities create a network-layer logical connection. This logical connection is called a </w:t>
      </w:r>
      <w:r w:rsidRPr="00C4558F">
        <w:rPr>
          <w:b/>
        </w:rPr>
        <w:t>security association (SA)</w:t>
      </w:r>
      <w:r>
        <w:t xml:space="preserve">. </w:t>
      </w:r>
    </w:p>
    <w:p w14:paraId="41496D96" w14:textId="7D1DD6C5" w:rsidR="00D455D0" w:rsidRDefault="00D455D0" w:rsidP="00C4558F">
      <w:pPr>
        <w:ind w:firstLine="480"/>
      </w:pPr>
      <w:r>
        <w:t>An SA is a simplex logical connection; that is, it is unidirectional from source to destination. If both entities want to send secure datagrams to each other, then two SAs need to be established, one in each direction.</w:t>
      </w:r>
    </w:p>
    <w:p w14:paraId="41BFFB70" w14:textId="088A2044" w:rsidR="00D455D0" w:rsidRPr="00D455D0" w:rsidRDefault="00D455D0" w:rsidP="00C4558F">
      <w:pPr>
        <w:jc w:val="center"/>
      </w:pPr>
      <w:r>
        <w:rPr>
          <w:noProof/>
        </w:rPr>
        <w:drawing>
          <wp:inline distT="0" distB="0" distL="0" distR="0" wp14:anchorId="36049484" wp14:editId="68C24E30">
            <wp:extent cx="4429125" cy="1438275"/>
            <wp:effectExtent l="0" t="0" r="9525" b="9525"/>
            <wp:docPr id="176165" name="圖片 17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429125" cy="1438275"/>
                    </a:xfrm>
                    <a:prstGeom prst="rect">
                      <a:avLst/>
                    </a:prstGeom>
                  </pic:spPr>
                </pic:pic>
              </a:graphicData>
            </a:graphic>
          </wp:inline>
        </w:drawing>
      </w:r>
    </w:p>
    <w:p w14:paraId="56169D46" w14:textId="6E46C5B7" w:rsidR="00D455D0" w:rsidRDefault="00D455D0" w:rsidP="00C4558F">
      <w:pPr>
        <w:ind w:firstLine="480"/>
      </w:pPr>
      <w:r>
        <w:t>Assume a SA from router R1 to router R2 in Figure. Router R1 will maintain state</w:t>
      </w:r>
    </w:p>
    <w:p w14:paraId="3C9C594D" w14:textId="77777777" w:rsidR="00D455D0" w:rsidRDefault="00D455D0" w:rsidP="00D455D0">
      <w:r>
        <w:t>information about this SA, which will include:</w:t>
      </w:r>
    </w:p>
    <w:p w14:paraId="551AB4C4" w14:textId="5C9E0DFD" w:rsidR="00D455D0" w:rsidRDefault="00D455D0" w:rsidP="00C4558F">
      <w:pPr>
        <w:pStyle w:val="ac"/>
        <w:numPr>
          <w:ilvl w:val="0"/>
          <w:numId w:val="85"/>
        </w:numPr>
        <w:ind w:leftChars="0"/>
      </w:pPr>
      <w:r>
        <w:t xml:space="preserve">A 32-bit identifier for the SA, called the </w:t>
      </w:r>
      <w:r w:rsidRPr="00C4558F">
        <w:rPr>
          <w:b/>
        </w:rPr>
        <w:t>Security Parameter Index (SPI)</w:t>
      </w:r>
      <w:r>
        <w:t>.</w:t>
      </w:r>
    </w:p>
    <w:p w14:paraId="25729238" w14:textId="1D0D4FE9" w:rsidR="00D455D0" w:rsidRDefault="00D455D0" w:rsidP="00C4558F">
      <w:pPr>
        <w:pStyle w:val="ac"/>
        <w:numPr>
          <w:ilvl w:val="0"/>
          <w:numId w:val="85"/>
        </w:numPr>
        <w:ind w:leftChars="0"/>
      </w:pPr>
      <w:r>
        <w:t>The origin interface of the SA (200.168.1.100) and the destination interface of the SA (193.68.2.23)</w:t>
      </w:r>
    </w:p>
    <w:p w14:paraId="416C6CCA" w14:textId="37602C03" w:rsidR="00D455D0" w:rsidRDefault="00D455D0" w:rsidP="00C4558F">
      <w:pPr>
        <w:pStyle w:val="ac"/>
        <w:numPr>
          <w:ilvl w:val="0"/>
          <w:numId w:val="86"/>
        </w:numPr>
        <w:ind w:leftChars="0"/>
      </w:pPr>
      <w:r>
        <w:t>The type of encryption to be used (for example, 3DES with CBC)</w:t>
      </w:r>
    </w:p>
    <w:p w14:paraId="77965274" w14:textId="6DF839B2" w:rsidR="00D455D0" w:rsidRDefault="00D455D0" w:rsidP="00C4558F">
      <w:pPr>
        <w:pStyle w:val="ac"/>
        <w:numPr>
          <w:ilvl w:val="0"/>
          <w:numId w:val="86"/>
        </w:numPr>
        <w:ind w:leftChars="0"/>
      </w:pPr>
      <w:r>
        <w:t>The encryption key</w:t>
      </w:r>
    </w:p>
    <w:p w14:paraId="5CE61A82" w14:textId="1152696F" w:rsidR="00D455D0" w:rsidRDefault="00D455D0" w:rsidP="00C4558F">
      <w:pPr>
        <w:pStyle w:val="ac"/>
        <w:numPr>
          <w:ilvl w:val="0"/>
          <w:numId w:val="86"/>
        </w:numPr>
        <w:ind w:leftChars="0"/>
      </w:pPr>
      <w:r>
        <w:t>The type of integrity check (for example, HMAC with MD5)</w:t>
      </w:r>
    </w:p>
    <w:p w14:paraId="34187C94" w14:textId="3AF50846" w:rsidR="00E35E03" w:rsidRDefault="00D455D0" w:rsidP="00C4558F">
      <w:pPr>
        <w:pStyle w:val="ac"/>
        <w:numPr>
          <w:ilvl w:val="0"/>
          <w:numId w:val="86"/>
        </w:numPr>
        <w:ind w:leftChars="0"/>
      </w:pPr>
      <w:r>
        <w:t>The authentication key</w:t>
      </w:r>
    </w:p>
    <w:p w14:paraId="5DE9E11B" w14:textId="6166C163" w:rsidR="00D455D0" w:rsidRDefault="00D455D0" w:rsidP="00C4558F">
      <w:pPr>
        <w:ind w:firstLine="480"/>
      </w:pPr>
      <w:r>
        <w:t>Whenever router R1 needs to construct an IPsec datagram for forwarding over</w:t>
      </w:r>
      <w:r>
        <w:rPr>
          <w:rFonts w:hint="eastAsia"/>
        </w:rPr>
        <w:t xml:space="preserve"> </w:t>
      </w:r>
      <w:r>
        <w:t>this SA, it accesses this state information to determine how it should authenticate</w:t>
      </w:r>
    </w:p>
    <w:p w14:paraId="398CA5E6" w14:textId="15A52037" w:rsidR="00D455D0" w:rsidRDefault="00D455D0">
      <w:r>
        <w:t xml:space="preserve">and encrypt the datagram. </w:t>
      </w:r>
    </w:p>
    <w:p w14:paraId="63C54025" w14:textId="77777777" w:rsidR="00D455D0" w:rsidRDefault="00D455D0" w:rsidP="00C4558F">
      <w:pPr>
        <w:ind w:firstLine="480"/>
      </w:pPr>
      <w:r>
        <w:t>An IPsec entity (router or host) often maintains state information for many SAs.</w:t>
      </w:r>
    </w:p>
    <w:p w14:paraId="013E7729" w14:textId="637632C7" w:rsidR="00D455D0" w:rsidRDefault="00D455D0" w:rsidP="00D455D0">
      <w:r>
        <w:t>An IPsec entity</w:t>
      </w:r>
      <w:r>
        <w:rPr>
          <w:rFonts w:hint="eastAsia"/>
        </w:rPr>
        <w:t xml:space="preserve"> </w:t>
      </w:r>
      <w:r>
        <w:t xml:space="preserve">stores the state information for all of its SAs in its </w:t>
      </w:r>
      <w:r w:rsidRPr="00C4558F">
        <w:rPr>
          <w:b/>
        </w:rPr>
        <w:t xml:space="preserve">Security </w:t>
      </w:r>
      <w:r w:rsidRPr="00C4558F">
        <w:rPr>
          <w:b/>
        </w:rPr>
        <w:lastRenderedPageBreak/>
        <w:t>Association Database (SAD)</w:t>
      </w:r>
      <w:r>
        <w:t>, which is a data structure in the entity’s OS kernel.</w:t>
      </w:r>
    </w:p>
    <w:p w14:paraId="489A5966" w14:textId="77777777" w:rsidR="00D455D0" w:rsidRDefault="00D455D0" w:rsidP="00D455D0"/>
    <w:p w14:paraId="1695DFAC" w14:textId="77777777" w:rsidR="00D455D0" w:rsidRDefault="00D455D0" w:rsidP="00D455D0"/>
    <w:p w14:paraId="0EB282CF" w14:textId="77777777" w:rsidR="00D455D0" w:rsidRDefault="00D455D0" w:rsidP="00D455D0"/>
    <w:p w14:paraId="22BF523F" w14:textId="78304FBB" w:rsidR="00D455D0" w:rsidRDefault="00E77D65" w:rsidP="00C4558F">
      <w:pPr>
        <w:pStyle w:val="4"/>
      </w:pPr>
      <w:r>
        <w:t>T</w:t>
      </w:r>
      <w:r w:rsidR="00D455D0">
        <w:t xml:space="preserve">he </w:t>
      </w:r>
      <w:r w:rsidR="00D455D0">
        <w:rPr>
          <w:rFonts w:hint="eastAsia"/>
        </w:rPr>
        <w:t xml:space="preserve">IPsec </w:t>
      </w:r>
      <w:r w:rsidR="00D455D0">
        <w:t>Datagram</w:t>
      </w:r>
    </w:p>
    <w:p w14:paraId="0147716F" w14:textId="6BF7A585" w:rsidR="00D455D0" w:rsidRPr="00D455D0" w:rsidRDefault="00D455D0" w:rsidP="00C4558F">
      <w:pPr>
        <w:ind w:firstLine="480"/>
      </w:pPr>
      <w:r>
        <w:t>IPsec has two different packet forms, one for the so-called tunnel mode and the other for the so-called transport mode. The tunnel mode, being more appropriate for VPNs, is more widely deployed than the transport mode.</w:t>
      </w:r>
    </w:p>
    <w:p w14:paraId="546E0CB3" w14:textId="2E393857" w:rsidR="00D455D0" w:rsidRDefault="00D455D0" w:rsidP="00C4558F">
      <w:pPr>
        <w:jc w:val="center"/>
      </w:pPr>
      <w:r>
        <w:rPr>
          <w:noProof/>
        </w:rPr>
        <w:drawing>
          <wp:inline distT="0" distB="0" distL="0" distR="0" wp14:anchorId="6433215E" wp14:editId="18940318">
            <wp:extent cx="4429125" cy="1714500"/>
            <wp:effectExtent l="0" t="0" r="9525" b="0"/>
            <wp:docPr id="176166" name="圖片 17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429125" cy="1714500"/>
                    </a:xfrm>
                    <a:prstGeom prst="rect">
                      <a:avLst/>
                    </a:prstGeom>
                  </pic:spPr>
                </pic:pic>
              </a:graphicData>
            </a:graphic>
          </wp:inline>
        </w:drawing>
      </w:r>
    </w:p>
    <w:p w14:paraId="1CEA20B2" w14:textId="4586F1A3" w:rsidR="00D455D0" w:rsidRDefault="00D455D0" w:rsidP="00C4558F">
      <w:pPr>
        <w:ind w:firstLine="480"/>
      </w:pPr>
      <w:r>
        <w:t>Suppose router R1 receives an ordinary IPv4 datagram from host 172.16.1.17</w:t>
      </w:r>
      <w:r w:rsidR="00EE5869">
        <w:t xml:space="preserve"> </w:t>
      </w:r>
      <w:r>
        <w:t>which is destined to host 172.16.2.48. Router R1 uses the following recipe to convert this “original IPv4 datagram” into an IPsec datagram:</w:t>
      </w:r>
    </w:p>
    <w:p w14:paraId="1A983065" w14:textId="642CA6E9" w:rsidR="00EE5869" w:rsidRDefault="00EE5869" w:rsidP="00C4558F">
      <w:pPr>
        <w:pStyle w:val="ac"/>
        <w:numPr>
          <w:ilvl w:val="0"/>
          <w:numId w:val="87"/>
        </w:numPr>
        <w:ind w:leftChars="0"/>
      </w:pPr>
      <w:r>
        <w:t>Appends to the back of the original IPv4 datagram an “ESP trailer” field.</w:t>
      </w:r>
    </w:p>
    <w:p w14:paraId="2FAD6C61" w14:textId="77777777" w:rsidR="00EE5869" w:rsidRDefault="00EE5869" w:rsidP="00C4558F">
      <w:pPr>
        <w:pStyle w:val="ac"/>
        <w:numPr>
          <w:ilvl w:val="0"/>
          <w:numId w:val="87"/>
        </w:numPr>
        <w:ind w:leftChars="0"/>
      </w:pPr>
      <w:r>
        <w:t>Encrypts the result using the algorithm and key specified by the SA</w:t>
      </w:r>
    </w:p>
    <w:p w14:paraId="096BF9B3" w14:textId="4F4EEDAC" w:rsidR="00EE5869" w:rsidRDefault="00EE5869" w:rsidP="00C4558F">
      <w:pPr>
        <w:pStyle w:val="ac"/>
        <w:numPr>
          <w:ilvl w:val="0"/>
          <w:numId w:val="87"/>
        </w:numPr>
        <w:ind w:leftChars="0"/>
      </w:pPr>
      <w:r>
        <w:t>Appends to the front of this encrypted quantity a field called “ESP header”; the resulting package is called the “enchilada”</w:t>
      </w:r>
    </w:p>
    <w:p w14:paraId="768884A6" w14:textId="0DB737B3" w:rsidR="00EE5869" w:rsidRDefault="00EE5869" w:rsidP="00C4558F">
      <w:pPr>
        <w:pStyle w:val="ac"/>
        <w:numPr>
          <w:ilvl w:val="0"/>
          <w:numId w:val="87"/>
        </w:numPr>
        <w:ind w:leftChars="0"/>
      </w:pPr>
      <w:r>
        <w:t>Creates an authentication MAC over the whole enchilada using the algorithm and key specified in the SA</w:t>
      </w:r>
    </w:p>
    <w:p w14:paraId="6E55CAEA" w14:textId="0087DE96" w:rsidR="00EE5869" w:rsidRDefault="00EE5869" w:rsidP="00C4558F">
      <w:pPr>
        <w:pStyle w:val="ac"/>
        <w:numPr>
          <w:ilvl w:val="0"/>
          <w:numId w:val="87"/>
        </w:numPr>
        <w:ind w:leftChars="0"/>
      </w:pPr>
      <w:r>
        <w:t>Appends the MAC to the back of the enchilada forming the payload</w:t>
      </w:r>
    </w:p>
    <w:p w14:paraId="5CF520A8" w14:textId="4FA15F83" w:rsidR="00D455D0" w:rsidRDefault="00EE5869" w:rsidP="00C4558F">
      <w:pPr>
        <w:pStyle w:val="ac"/>
        <w:numPr>
          <w:ilvl w:val="0"/>
          <w:numId w:val="87"/>
        </w:numPr>
        <w:ind w:leftChars="0"/>
      </w:pPr>
      <w:r>
        <w:t>Finally, creates a brand new IP header with all the classic IPv4 header fields (together normally 20 bytes long), which it appends before the payload.</w:t>
      </w:r>
    </w:p>
    <w:p w14:paraId="2EC4D162" w14:textId="77777777" w:rsidR="00EE5869" w:rsidRPr="00EE5869" w:rsidRDefault="00EE5869" w:rsidP="00C4558F">
      <w:pPr>
        <w:ind w:firstLine="480"/>
      </w:pPr>
    </w:p>
    <w:p w14:paraId="42F2BE9F" w14:textId="1E0586C9" w:rsidR="00D455D0" w:rsidRDefault="00EE5869" w:rsidP="00C4558F">
      <w:pPr>
        <w:ind w:firstLine="480"/>
      </w:pPr>
      <w:r>
        <w:rPr>
          <w:rFonts w:hint="eastAsia"/>
        </w:rPr>
        <w:t>The new IP header will include new source</w:t>
      </w:r>
      <w:r>
        <w:t xml:space="preserve"> </w:t>
      </w:r>
      <w:r>
        <w:rPr>
          <w:rFonts w:hint="eastAsia"/>
        </w:rPr>
        <w:t>IP</w:t>
      </w:r>
      <w:r>
        <w:t xml:space="preserve"> and destination IP with the address of ROUTERS. The protocol number for IPsec is set on new header as port 50.</w:t>
      </w:r>
    </w:p>
    <w:p w14:paraId="561FAD23" w14:textId="1C82A34A" w:rsidR="00EE5869" w:rsidRDefault="00EE5869" w:rsidP="00EE5869">
      <w:r>
        <w:tab/>
        <w:t xml:space="preserve">In the ESP header, it consists of two fields: </w:t>
      </w:r>
      <w:r w:rsidRPr="00C4558F">
        <w:rPr>
          <w:b/>
        </w:rPr>
        <w:t>the SPI</w:t>
      </w:r>
      <w:r>
        <w:t xml:space="preserve"> and </w:t>
      </w:r>
      <w:r w:rsidRPr="00C4558F">
        <w:rPr>
          <w:b/>
        </w:rPr>
        <w:t>the sequence number field</w:t>
      </w:r>
      <w:r>
        <w:t>. The SPI indicates to the destination receiving entity, the receiving entity can then index its SAD with the SPI to determine the appropriate authentication algorithms and keys. The sequence number field is used to defend against replay attacks.</w:t>
      </w:r>
    </w:p>
    <w:p w14:paraId="444A5C6E" w14:textId="18420DBB" w:rsidR="00EE5869" w:rsidRDefault="00EE5869" w:rsidP="00C4558F">
      <w:pPr>
        <w:ind w:firstLine="480"/>
      </w:pPr>
      <w:r>
        <w:lastRenderedPageBreak/>
        <w:t xml:space="preserve">The ESP trailer consists of three fields: </w:t>
      </w:r>
      <w:r w:rsidRPr="00C4558F">
        <w:rPr>
          <w:b/>
        </w:rPr>
        <w:t>padding</w:t>
      </w:r>
      <w:r>
        <w:t xml:space="preserve">; </w:t>
      </w:r>
      <w:r w:rsidRPr="00C4558F">
        <w:rPr>
          <w:b/>
        </w:rPr>
        <w:t>pad length</w:t>
      </w:r>
      <w:r>
        <w:t xml:space="preserve">; and </w:t>
      </w:r>
      <w:r w:rsidRPr="00C4558F">
        <w:rPr>
          <w:b/>
        </w:rPr>
        <w:t>next header</w:t>
      </w:r>
      <w:r>
        <w:t>.</w:t>
      </w:r>
    </w:p>
    <w:p w14:paraId="2745B165" w14:textId="7B5A669E" w:rsidR="00EE5869" w:rsidRPr="00EE5869" w:rsidRDefault="00EE5869" w:rsidP="00EE5869">
      <w:r>
        <w:t xml:space="preserve">Padding is an integer number of blocks for block cipher. The pad-length field indicates how much padding was inserted. The next header identifies the type (e.g., UDP) of data contained in the payload-data field. </w:t>
      </w:r>
    </w:p>
    <w:p w14:paraId="7587C1AF" w14:textId="0705FE63" w:rsidR="00D455D0" w:rsidRDefault="00D455D0"/>
    <w:p w14:paraId="0BFCD776" w14:textId="599C0CAF" w:rsidR="003904E4" w:rsidRDefault="003904E4" w:rsidP="00CA60C3">
      <w:r>
        <w:tab/>
        <w:t>But how does the router know which of the incoming datagrams from LAN should be converted into IPsec? In which SA should it be?</w:t>
      </w:r>
      <w:r w:rsidR="00CA60C3" w:rsidRPr="00CA60C3">
        <w:t xml:space="preserve"> </w:t>
      </w:r>
      <w:r w:rsidR="00CA60C3">
        <w:t xml:space="preserve">Along with a SAD, another data structure called the </w:t>
      </w:r>
      <w:r w:rsidR="00CA60C3" w:rsidRPr="00C4558F">
        <w:rPr>
          <w:b/>
        </w:rPr>
        <w:t>Security Policy Database (SPD)</w:t>
      </w:r>
      <w:r w:rsidR="00CA60C3">
        <w:t>. The SPD indicates what types of datagrams (as a function of source IP address, destination IP address, and protocol type) are to be IPsec processed; and for those that are to be IPsec processed, which SA should be used.</w:t>
      </w:r>
    </w:p>
    <w:p w14:paraId="741E544D" w14:textId="77777777" w:rsidR="00D455D0" w:rsidRDefault="00D455D0"/>
    <w:p w14:paraId="1FDF2BA8" w14:textId="79EE7849" w:rsidR="00E77D65" w:rsidRDefault="00E77D65" w:rsidP="00C4558F">
      <w:pPr>
        <w:pStyle w:val="4"/>
      </w:pPr>
      <w:r>
        <w:rPr>
          <w:rFonts w:hint="eastAsia"/>
        </w:rPr>
        <w:t>IKE: Key Management</w:t>
      </w:r>
      <w:r>
        <w:t xml:space="preserve"> in IPsec</w:t>
      </w:r>
    </w:p>
    <w:p w14:paraId="61817011" w14:textId="6DA24037" w:rsidR="00E77D65" w:rsidRDefault="00E77D65" w:rsidP="00C4558F">
      <w:pPr>
        <w:ind w:firstLine="480"/>
      </w:pPr>
      <w:r>
        <w:t>The SA information (encryption algorithms and keys, and the SPIs) of the SADs should be managed automatically if there is a large number of hosts. IPsec does this with the</w:t>
      </w:r>
      <w:r w:rsidRPr="00C4558F">
        <w:rPr>
          <w:b/>
        </w:rPr>
        <w:t xml:space="preserve"> Internet Key Exchange (IKE)</w:t>
      </w:r>
      <w:r>
        <w:t xml:space="preserve"> protocol, specified in RFC 5996.</w:t>
      </w:r>
    </w:p>
    <w:p w14:paraId="5E7601AE" w14:textId="702B622D" w:rsidR="00E77D65" w:rsidRDefault="00E77D65" w:rsidP="00C4558F">
      <w:pPr>
        <w:jc w:val="center"/>
      </w:pPr>
      <w:r>
        <w:rPr>
          <w:noProof/>
        </w:rPr>
        <w:drawing>
          <wp:inline distT="0" distB="0" distL="0" distR="0" wp14:anchorId="4B623CC0" wp14:editId="12C17AE1">
            <wp:extent cx="4429125" cy="1438275"/>
            <wp:effectExtent l="0" t="0" r="9525" b="9525"/>
            <wp:docPr id="176167" name="圖片 17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429125" cy="1438275"/>
                    </a:xfrm>
                    <a:prstGeom prst="rect">
                      <a:avLst/>
                    </a:prstGeom>
                  </pic:spPr>
                </pic:pic>
              </a:graphicData>
            </a:graphic>
          </wp:inline>
        </w:drawing>
      </w:r>
    </w:p>
    <w:p w14:paraId="3DB535C9" w14:textId="0DF99F49" w:rsidR="00E77D65" w:rsidRDefault="00E77D65">
      <w:r>
        <w:tab/>
        <w:t>The IKE protocol has the two entities exchange certificates: negotiate authentication and encryption algorithms, and securely exchange key material for creating session keys in the IPsec SAs.</w:t>
      </w:r>
    </w:p>
    <w:p w14:paraId="2EBA816B" w14:textId="77777777" w:rsidR="00E77D65" w:rsidRDefault="00E77D65" w:rsidP="00E77D65">
      <w:r>
        <w:tab/>
        <w:t xml:space="preserve">Same example for R1 and R2. </w:t>
      </w:r>
    </w:p>
    <w:p w14:paraId="5A5A9F15" w14:textId="589D6E27" w:rsidR="00B03C0D" w:rsidRDefault="00E77D65" w:rsidP="00C4558F">
      <w:pPr>
        <w:pStyle w:val="ac"/>
        <w:numPr>
          <w:ilvl w:val="0"/>
          <w:numId w:val="88"/>
        </w:numPr>
        <w:ind w:leftChars="0"/>
      </w:pPr>
      <w:r>
        <w:t>During the first exchange of messages, the two sides use Diffie-Hellman</w:t>
      </w:r>
      <w:r w:rsidR="009D7FEC">
        <w:t xml:space="preserve"> </w:t>
      </w:r>
      <w:r>
        <w:t xml:space="preserve">to create a </w:t>
      </w:r>
      <w:commentRangeStart w:id="895"/>
      <w:r>
        <w:t>bi-directional IKE SA</w:t>
      </w:r>
      <w:commentRangeEnd w:id="895"/>
      <w:r w:rsidR="00B03C0D">
        <w:rPr>
          <w:rStyle w:val="af3"/>
        </w:rPr>
        <w:commentReference w:id="895"/>
      </w:r>
      <w:r>
        <w:t xml:space="preserve"> between the routers. The IKE SA provides an authenticated and encrypted channel between the two routers. </w:t>
      </w:r>
    </w:p>
    <w:p w14:paraId="3C607130" w14:textId="37711E74" w:rsidR="00E77D65" w:rsidRDefault="00E77D65" w:rsidP="00C4558F">
      <w:pPr>
        <w:pStyle w:val="ac"/>
        <w:ind w:leftChars="0"/>
      </w:pPr>
      <w:r>
        <w:t>During this first message-pair exchange, keys are established for encryption and authentication for</w:t>
      </w:r>
      <w:r w:rsidR="00B03C0D">
        <w:rPr>
          <w:rFonts w:hint="eastAsia"/>
        </w:rPr>
        <w:t xml:space="preserve"> </w:t>
      </w:r>
      <w:r>
        <w:t>the IKE SA. Also established is a master secret</w:t>
      </w:r>
      <w:r w:rsidR="00B03C0D">
        <w:t xml:space="preserve"> used for Phrase 2</w:t>
      </w:r>
      <w:r>
        <w:t>.</w:t>
      </w:r>
    </w:p>
    <w:p w14:paraId="0EBC794E" w14:textId="3D83AB66" w:rsidR="00B03C0D" w:rsidRDefault="00B03C0D" w:rsidP="00C4558F">
      <w:pPr>
        <w:pStyle w:val="ac"/>
        <w:numPr>
          <w:ilvl w:val="0"/>
          <w:numId w:val="88"/>
        </w:numPr>
        <w:ind w:leftChars="0"/>
      </w:pPr>
      <w:r>
        <w:t>During the second exchange of messages, both sides reveal their identity to each</w:t>
      </w:r>
      <w:r>
        <w:rPr>
          <w:rFonts w:hint="eastAsia"/>
        </w:rPr>
        <w:t xml:space="preserve"> </w:t>
      </w:r>
      <w:r>
        <w:t>other by signing their messages through the secured IKE SA channel.</w:t>
      </w:r>
      <w:r>
        <w:rPr>
          <w:rFonts w:hint="eastAsia"/>
        </w:rPr>
        <w:t xml:space="preserve"> </w:t>
      </w:r>
      <w:r>
        <w:t xml:space="preserve">Also during this phase, the two sides negotiate the IPsec encryption and </w:t>
      </w:r>
      <w:r>
        <w:lastRenderedPageBreak/>
        <w:t>authentication algorithms to be employed by the IPsec SAs.</w:t>
      </w:r>
    </w:p>
    <w:p w14:paraId="36B1CC7B" w14:textId="77777777" w:rsidR="00B03C0D" w:rsidRDefault="00B03C0D" w:rsidP="00C4558F">
      <w:pPr>
        <w:ind w:firstLine="480"/>
      </w:pPr>
    </w:p>
    <w:p w14:paraId="6BDD324A" w14:textId="15174175" w:rsidR="00E77D65" w:rsidRDefault="00B03C0D" w:rsidP="00C4558F">
      <w:pPr>
        <w:ind w:firstLine="480"/>
      </w:pPr>
      <w:r>
        <w:rPr>
          <w:rFonts w:hint="eastAsia"/>
        </w:rPr>
        <w:t xml:space="preserve">The </w:t>
      </w:r>
      <w:r>
        <w:t>authentication between two router in Phrase 1 uses RSA public and private key encryption, while Phrase 2 doesn’t. As the result, two routers don’t need plenty of time for setting</w:t>
      </w:r>
      <w:r w:rsidR="00DB0C7F">
        <w:t xml:space="preserve"> SAs.</w:t>
      </w:r>
    </w:p>
    <w:p w14:paraId="5CBBA4D0" w14:textId="105FBFB2" w:rsidR="00B03C0D" w:rsidRDefault="008875DE">
      <w:pPr>
        <w:rPr>
          <w:ins w:id="896" w:author="yintao_ling" w:date="2020-10-26T17:46:00Z"/>
        </w:rPr>
      </w:pPr>
      <w:ins w:id="897" w:author="yintao_ling" w:date="2020-10-26T17:46:00Z">
        <w:r>
          <w:tab/>
        </w:r>
      </w:ins>
      <w:ins w:id="898" w:author="yintao_ling" w:date="2020-10-26T17:46:00Z">
        <w:r>
          <w:object w:dxaOrig="1534" w:dyaOrig="1054" w14:anchorId="4449D98B">
            <v:shape id="_x0000_i1026" type="#_x0000_t75" style="width:76.7pt;height:52.7pt" o:ole="">
              <v:imagedata r:id="rId179" o:title=""/>
            </v:shape>
            <o:OLEObject Type="Embed" ProgID="Package" ShapeID="_x0000_i1026" DrawAspect="Icon" ObjectID="_1666162435" r:id="rId180"/>
          </w:object>
        </w:r>
      </w:ins>
    </w:p>
    <w:p w14:paraId="16352882" w14:textId="77777777" w:rsidR="008875DE" w:rsidRDefault="008875DE">
      <w:pPr>
        <w:rPr>
          <w:ins w:id="899" w:author="yintao_ling" w:date="2020-10-26T17:46:00Z"/>
        </w:rPr>
      </w:pPr>
    </w:p>
    <w:p w14:paraId="256CF11C" w14:textId="77777777" w:rsidR="008875DE" w:rsidRDefault="008875DE">
      <w:pPr>
        <w:rPr>
          <w:ins w:id="900" w:author="yintao_ling" w:date="2020-10-26T17:46:00Z"/>
        </w:rPr>
      </w:pPr>
    </w:p>
    <w:p w14:paraId="5F6A9078" w14:textId="77777777" w:rsidR="008875DE" w:rsidRDefault="008875DE"/>
    <w:p w14:paraId="4BC2EE83" w14:textId="6E7672DF" w:rsidR="00DB0C7F" w:rsidRDefault="00DB0C7F" w:rsidP="00C4558F">
      <w:pPr>
        <w:pStyle w:val="3"/>
      </w:pPr>
      <w:r>
        <w:rPr>
          <w:rFonts w:hint="eastAsia"/>
        </w:rPr>
        <w:t xml:space="preserve">Securing </w:t>
      </w:r>
      <w:r>
        <w:t>Wireless LANs</w:t>
      </w:r>
    </w:p>
    <w:p w14:paraId="39723C0C" w14:textId="68FD3CC7" w:rsidR="00DB0C7F" w:rsidRDefault="00DB0C7F" w:rsidP="00C4558F">
      <w:pPr>
        <w:pStyle w:val="4"/>
      </w:pPr>
      <w:r>
        <w:rPr>
          <w:rFonts w:hint="eastAsia"/>
        </w:rPr>
        <w:t>W</w:t>
      </w:r>
      <w:r>
        <w:t>ired Equivalent Privacy (WEP)</w:t>
      </w:r>
    </w:p>
    <w:p w14:paraId="5611919B" w14:textId="30471BFE" w:rsidR="00DB0C7F" w:rsidRDefault="00DB0C7F" w:rsidP="00C4558F">
      <w:pPr>
        <w:ind w:firstLine="480"/>
      </w:pPr>
      <w:r>
        <w:t xml:space="preserve">The IEEE 802.11 WEP protocol was designed in 1999 to provide authentication and data encryption between a host and a wireless access point </w:t>
      </w:r>
      <w:r w:rsidRPr="00C4558F">
        <w:rPr>
          <w:b/>
        </w:rPr>
        <w:t>using a symmetric shared key approach</w:t>
      </w:r>
      <w:r>
        <w:t xml:space="preserve">. </w:t>
      </w:r>
      <w:r w:rsidRPr="00C4558F">
        <w:rPr>
          <w:i/>
        </w:rPr>
        <w:t>WEP does not specify a key management algorithm</w:t>
      </w:r>
      <w:r>
        <w:t>, so it is assumed that the host and wireless access point have somehow agreed on the key via an out-of-band method.</w:t>
      </w:r>
    </w:p>
    <w:p w14:paraId="3977E698" w14:textId="77777777" w:rsidR="00DB0C7F" w:rsidRDefault="00DB0C7F" w:rsidP="00DB0C7F">
      <w:r>
        <w:tab/>
        <w:t>Authentication is carried out as follows:</w:t>
      </w:r>
    </w:p>
    <w:p w14:paraId="14BCD8F8" w14:textId="77777777" w:rsidR="00DB0C7F" w:rsidRDefault="00DB0C7F" w:rsidP="00C4558F">
      <w:pPr>
        <w:pStyle w:val="ac"/>
        <w:numPr>
          <w:ilvl w:val="0"/>
          <w:numId w:val="89"/>
        </w:numPr>
        <w:ind w:leftChars="0"/>
      </w:pPr>
      <w:r>
        <w:t>A wireless host requests authentication by an access point.</w:t>
      </w:r>
    </w:p>
    <w:p w14:paraId="37977F90" w14:textId="19568C8B" w:rsidR="00DB0C7F" w:rsidRDefault="00DB0C7F" w:rsidP="00C4558F">
      <w:pPr>
        <w:pStyle w:val="ac"/>
        <w:numPr>
          <w:ilvl w:val="0"/>
          <w:numId w:val="89"/>
        </w:numPr>
        <w:ind w:leftChars="0"/>
      </w:pPr>
      <w:r>
        <w:t>The AP responds to the authentication request with a 128-byte nonce value.</w:t>
      </w:r>
    </w:p>
    <w:p w14:paraId="12B037EF" w14:textId="063C888F" w:rsidR="00DB0C7F" w:rsidRDefault="00DB0C7F" w:rsidP="00C4558F">
      <w:pPr>
        <w:pStyle w:val="ac"/>
        <w:numPr>
          <w:ilvl w:val="0"/>
          <w:numId w:val="89"/>
        </w:numPr>
        <w:ind w:leftChars="0"/>
      </w:pPr>
      <w:r>
        <w:t>The wireless host encrypts the nonce using the shared symmetric key.</w:t>
      </w:r>
    </w:p>
    <w:p w14:paraId="7B0BD60D" w14:textId="64DE2616" w:rsidR="00DB0C7F" w:rsidRDefault="00DB0C7F" w:rsidP="00C4558F">
      <w:pPr>
        <w:pStyle w:val="ac"/>
        <w:numPr>
          <w:ilvl w:val="0"/>
          <w:numId w:val="89"/>
        </w:numPr>
        <w:ind w:leftChars="0"/>
      </w:pPr>
      <w:r>
        <w:t>The access point decrypts the host-encrypted nonce.</w:t>
      </w:r>
    </w:p>
    <w:p w14:paraId="101F9C66" w14:textId="558DD16B" w:rsidR="00DB0C7F" w:rsidRDefault="00DB0C7F" w:rsidP="00C4558F">
      <w:pPr>
        <w:ind w:firstLine="480"/>
      </w:pPr>
      <w:r>
        <w:t>If the decrypted nonce matches the nonce value originally sent to the host, then the host is authenticated by the access point.</w:t>
      </w:r>
    </w:p>
    <w:p w14:paraId="27BFA948" w14:textId="77777777" w:rsidR="00DB0C7F" w:rsidRDefault="00DB0C7F"/>
    <w:p w14:paraId="3CA7E717" w14:textId="59C015A4" w:rsidR="00DB0C7F" w:rsidRDefault="00DB0C7F">
      <w:r>
        <w:tab/>
      </w:r>
      <w:r>
        <w:rPr>
          <w:noProof/>
        </w:rPr>
        <w:drawing>
          <wp:inline distT="0" distB="0" distL="0" distR="0" wp14:anchorId="390B26B2" wp14:editId="139B947B">
            <wp:extent cx="5274945" cy="1439545"/>
            <wp:effectExtent l="0" t="0" r="1905" b="8255"/>
            <wp:docPr id="176168" name="圖片 17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945" cy="1439545"/>
                    </a:xfrm>
                    <a:prstGeom prst="rect">
                      <a:avLst/>
                    </a:prstGeom>
                  </pic:spPr>
                </pic:pic>
              </a:graphicData>
            </a:graphic>
          </wp:inline>
        </w:drawing>
      </w:r>
    </w:p>
    <w:p w14:paraId="529BF9A4" w14:textId="5E6B2846" w:rsidR="00DB0C7F" w:rsidRDefault="00DB0C7F">
      <w:r>
        <w:lastRenderedPageBreak/>
        <w:tab/>
        <w:t>In addition, a 24-bit Initialization Vector (IV) is appended to the 40-bit key to create a 64-bit key that will be used to encrypt a single frame. Each IV is different from one frame to another.</w:t>
      </w:r>
    </w:p>
    <w:p w14:paraId="2FA80253" w14:textId="2DEA8864" w:rsidR="00DB0C7F" w:rsidRDefault="00DB0C7F" w:rsidP="00DB0C7F">
      <w:r>
        <w:tab/>
        <w:t>First a 4-byte CRC value is computed for the data payload. The payload and the four CRC bytes are then encrypted using the RC4 stream cipher. These operations being performed a byte at a time. Encryption is performed by XOR-ing the ith byte of data with the i</w:t>
      </w:r>
      <w:r w:rsidR="00F4398A">
        <w:t>-</w:t>
      </w:r>
      <w:r>
        <w:t>th key IV to produc</w:t>
      </w:r>
      <w:r w:rsidR="006B0030">
        <w:t>e the i</w:t>
      </w:r>
      <w:r w:rsidR="00F4398A">
        <w:t>-</w:t>
      </w:r>
      <w:r w:rsidR="006B0030">
        <w:t>th byte of ciphertext.</w:t>
      </w:r>
    </w:p>
    <w:p w14:paraId="182D1FCF" w14:textId="56F6174B" w:rsidR="0009777B" w:rsidRDefault="0009777B" w:rsidP="00DB0C7F">
      <w:r>
        <w:tab/>
      </w:r>
      <w:r>
        <w:rPr>
          <w:rFonts w:hint="eastAsia"/>
        </w:rPr>
        <w:t xml:space="preserve">There is a major problem with WEP. </w:t>
      </w:r>
      <w:r>
        <w:t>If intruder uses chosen-plaintext attack to send a request to victim, victim may respond the cipher text, which can calculate the keys by XOR the plaintext and cipher text</w:t>
      </w:r>
      <w:r w:rsidR="00B513D4">
        <w:t xml:space="preserve"> and guess the message</w:t>
      </w:r>
      <w:r>
        <w:t>!</w:t>
      </w:r>
    </w:p>
    <w:p w14:paraId="247F43B7" w14:textId="3BD93E05" w:rsidR="0009777B" w:rsidRDefault="00F14F82">
      <w:r>
        <w:tab/>
        <w:t>Somehow, 40-bit key is relatively easy to break nowadays, WEP is no longer suitable for wireless security.</w:t>
      </w:r>
    </w:p>
    <w:p w14:paraId="7B7E64D5" w14:textId="77777777" w:rsidR="006B0030" w:rsidRDefault="006B0030"/>
    <w:p w14:paraId="3AEF4401" w14:textId="28D78A62" w:rsidR="006B0030" w:rsidRPr="006421D3" w:rsidRDefault="00CF7EA7" w:rsidP="00C4558F">
      <w:pPr>
        <w:pStyle w:val="4"/>
      </w:pPr>
      <w:r>
        <w:rPr>
          <w:rFonts w:hint="eastAsia"/>
        </w:rPr>
        <w:t>W</w:t>
      </w:r>
      <w:r>
        <w:t>i-Fi Protected Access (WPA)</w:t>
      </w:r>
    </w:p>
    <w:p w14:paraId="09AA1386" w14:textId="40EAEDF8" w:rsidR="00B03C0D" w:rsidRPr="00367A90" w:rsidRDefault="00367A90" w:rsidP="00C4558F">
      <w:pPr>
        <w:ind w:firstLine="480"/>
      </w:pPr>
      <w:r w:rsidRPr="00367A90">
        <w:t>WPA has discrete modes for enterprise users and for personal use.</w:t>
      </w:r>
      <w:r>
        <w:t xml:space="preserve"> </w:t>
      </w:r>
      <w:r w:rsidRPr="00367A90">
        <w:t xml:space="preserve">The enterprise mode, WPA-EAP, uses more stringent 802.1x authentication with the </w:t>
      </w:r>
      <w:commentRangeStart w:id="901"/>
      <w:r w:rsidRPr="00C4558F">
        <w:rPr>
          <w:b/>
        </w:rPr>
        <w:t>Extensible Authentication Protocol (EAP)</w:t>
      </w:r>
      <w:commentRangeEnd w:id="901"/>
      <w:r w:rsidR="001D7ABE">
        <w:rPr>
          <w:rStyle w:val="af3"/>
        </w:rPr>
        <w:commentReference w:id="901"/>
      </w:r>
      <w:r w:rsidRPr="00367A90">
        <w:t>. The personal mode, WPA-PSK, uses preshared keys for simpler implementation and management among consumers and small offices. Enterprise mode requires the use of an authentication server.</w:t>
      </w:r>
    </w:p>
    <w:p w14:paraId="53E31005" w14:textId="42589557" w:rsidR="00BB75DC" w:rsidRDefault="001D7ABE">
      <w:r>
        <w:tab/>
      </w:r>
      <w:r w:rsidRPr="001D7ABE">
        <w:t>WPA's encryption method is the</w:t>
      </w:r>
      <w:r w:rsidRPr="00C4558F">
        <w:rPr>
          <w:b/>
        </w:rPr>
        <w:t xml:space="preserve"> Temporal Key Integrity Protocol (TKIP)</w:t>
      </w:r>
      <w:r w:rsidRPr="001D7ABE">
        <w:t xml:space="preserve">. TKIP includes a per-packet mixing function, a message integrity check, an extended initialization vector and a re-keying mechanism. </w:t>
      </w:r>
      <w:commentRangeStart w:id="902"/>
      <w:r w:rsidRPr="001D7ABE">
        <w:t>TKIP is actually quite similar to WEP encryption</w:t>
      </w:r>
      <w:commentRangeEnd w:id="902"/>
      <w:r>
        <w:rPr>
          <w:rStyle w:val="af3"/>
        </w:rPr>
        <w:commentReference w:id="902"/>
      </w:r>
      <w:r w:rsidRPr="001D7ABE">
        <w:t>. WPA depends on a central authentication server, such as RADIUS, to authenticate each user.</w:t>
      </w:r>
    </w:p>
    <w:p w14:paraId="6E79F8EC" w14:textId="7BE7BA99" w:rsidR="00020B9A" w:rsidRDefault="00020B9A" w:rsidP="00C4558F">
      <w:pPr>
        <w:jc w:val="center"/>
      </w:pPr>
      <w:r>
        <w:rPr>
          <w:noProof/>
        </w:rPr>
        <w:lastRenderedPageBreak/>
        <w:drawing>
          <wp:inline distT="0" distB="0" distL="0" distR="0" wp14:anchorId="03EE6C15" wp14:editId="6CB515B4">
            <wp:extent cx="4333875" cy="2828925"/>
            <wp:effectExtent l="0" t="0" r="9525" b="9525"/>
            <wp:docPr id="176172" name="圖片 176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333875" cy="2828925"/>
                    </a:xfrm>
                    <a:prstGeom prst="rect">
                      <a:avLst/>
                    </a:prstGeom>
                  </pic:spPr>
                </pic:pic>
              </a:graphicData>
            </a:graphic>
          </wp:inline>
        </w:drawing>
      </w:r>
    </w:p>
    <w:p w14:paraId="3D70BF9F" w14:textId="77777777" w:rsidR="00CD7480" w:rsidRDefault="00CD7480" w:rsidP="00C4558F">
      <w:pPr>
        <w:jc w:val="center"/>
      </w:pPr>
    </w:p>
    <w:p w14:paraId="7A0E7D71" w14:textId="77777777" w:rsidR="00020B9A" w:rsidRDefault="00020B9A" w:rsidP="00C4558F">
      <w:pPr>
        <w:ind w:firstLine="480"/>
      </w:pPr>
      <w:r>
        <w:t xml:space="preserve">The </w:t>
      </w:r>
      <w:r w:rsidRPr="00C4558F">
        <w:rPr>
          <w:b/>
        </w:rPr>
        <w:t>Extensible Authentication Protocol (EAP)</w:t>
      </w:r>
      <w:r>
        <w:t xml:space="preserve"> [RFC 3748] defines the end-to-end message formats used in a simple</w:t>
      </w:r>
      <w:r>
        <w:rPr>
          <w:rFonts w:hint="eastAsia"/>
        </w:rPr>
        <w:t xml:space="preserve"> </w:t>
      </w:r>
      <w:r>
        <w:t>request/response mode of interaction between the client and authentication</w:t>
      </w:r>
      <w:r>
        <w:rPr>
          <w:rFonts w:hint="eastAsia"/>
        </w:rPr>
        <w:t xml:space="preserve"> </w:t>
      </w:r>
      <w:r>
        <w:t xml:space="preserve">server. </w:t>
      </w:r>
    </w:p>
    <w:p w14:paraId="4352D55C" w14:textId="7F50C270" w:rsidR="00020B9A" w:rsidRDefault="00020B9A" w:rsidP="00C4558F">
      <w:pPr>
        <w:ind w:firstLine="480"/>
      </w:pPr>
      <w:r>
        <w:t>EAP messages are encapsulated using</w:t>
      </w:r>
      <w:r>
        <w:rPr>
          <w:rFonts w:hint="eastAsia"/>
        </w:rPr>
        <w:t xml:space="preserve"> </w:t>
      </w:r>
      <w:r>
        <w:t>EAPoL and sent over the 802.11 wireless</w:t>
      </w:r>
      <w:r>
        <w:rPr>
          <w:rFonts w:hint="eastAsia"/>
        </w:rPr>
        <w:t xml:space="preserve"> </w:t>
      </w:r>
      <w:r>
        <w:t>link. These EAP messages are then decapsulated at the access point, and then</w:t>
      </w:r>
      <w:r w:rsidRPr="00020B9A">
        <w:t xml:space="preserve"> </w:t>
      </w:r>
      <w:r>
        <w:t xml:space="preserve">re-encapsulated using the </w:t>
      </w:r>
      <w:r w:rsidRPr="00C4558F">
        <w:rPr>
          <w:b/>
        </w:rPr>
        <w:t>RADIUS</w:t>
      </w:r>
      <w:r>
        <w:t xml:space="preserve"> </w:t>
      </w:r>
      <w:r w:rsidR="00885340">
        <w:t xml:space="preserve">or </w:t>
      </w:r>
      <w:r w:rsidR="00885340" w:rsidRPr="00C4558F">
        <w:rPr>
          <w:b/>
        </w:rPr>
        <w:t>Di</w:t>
      </w:r>
      <w:r w:rsidR="00885340">
        <w:rPr>
          <w:b/>
        </w:rPr>
        <w:t xml:space="preserve">ameter </w:t>
      </w:r>
      <w:r>
        <w:t>protocol for transmission over UDP/IP to</w:t>
      </w:r>
      <w:r>
        <w:rPr>
          <w:rFonts w:hint="eastAsia"/>
        </w:rPr>
        <w:t xml:space="preserve"> </w:t>
      </w:r>
      <w:r>
        <w:t xml:space="preserve">the authentication server. </w:t>
      </w:r>
    </w:p>
    <w:p w14:paraId="1F28D64E" w14:textId="7B99FE3D" w:rsidR="00020B9A" w:rsidRDefault="00020B9A" w:rsidP="00C4558F">
      <w:pPr>
        <w:ind w:firstLine="480"/>
      </w:pPr>
      <w:r>
        <w:t>With EAP, the authentication server can choose one of a number of ways to</w:t>
      </w:r>
      <w:r>
        <w:rPr>
          <w:rFonts w:hint="eastAsia"/>
        </w:rPr>
        <w:t xml:space="preserve"> </w:t>
      </w:r>
      <w:r>
        <w:t xml:space="preserve">perform authentication. </w:t>
      </w:r>
      <w:r>
        <w:rPr>
          <w:rFonts w:hint="eastAsia"/>
        </w:rPr>
        <w:t>T</w:t>
      </w:r>
      <w:r>
        <w:t>he EAP-TLS authentication scheme [RFC 5216] is often used.</w:t>
      </w:r>
      <w:r>
        <w:rPr>
          <w:rFonts w:hint="eastAsia"/>
        </w:rPr>
        <w:t xml:space="preserve"> </w:t>
      </w:r>
      <w:r>
        <w:t>EAP-TLS uses public key techniques</w:t>
      </w:r>
      <w:r>
        <w:rPr>
          <w:rFonts w:hint="eastAsia"/>
        </w:rPr>
        <w:t xml:space="preserve"> </w:t>
      </w:r>
      <w:r>
        <w:t>and to derive a</w:t>
      </w:r>
      <w:r>
        <w:rPr>
          <w:rFonts w:hint="eastAsia"/>
        </w:rPr>
        <w:t xml:space="preserve"> </w:t>
      </w:r>
      <w:r>
        <w:t>Master Key (MK) that is known to both parties.</w:t>
      </w:r>
      <w:r>
        <w:rPr>
          <w:rFonts w:hint="eastAsia"/>
        </w:rPr>
        <w:t xml:space="preserve"> (Similar to TCP-SSL)</w:t>
      </w:r>
    </w:p>
    <w:p w14:paraId="11F5FF15" w14:textId="33057938" w:rsidR="00020B9A" w:rsidRDefault="00CD7480">
      <w:r>
        <w:rPr>
          <w:noProof/>
        </w:rPr>
        <w:lastRenderedPageBreak/>
        <w:drawing>
          <wp:inline distT="0" distB="0" distL="0" distR="0" wp14:anchorId="74082039" wp14:editId="6E527279">
            <wp:extent cx="5274945" cy="3157855"/>
            <wp:effectExtent l="0" t="0" r="1905" b="4445"/>
            <wp:docPr id="176174" name="圖片 17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945" cy="3157855"/>
                    </a:xfrm>
                    <a:prstGeom prst="rect">
                      <a:avLst/>
                    </a:prstGeom>
                  </pic:spPr>
                </pic:pic>
              </a:graphicData>
            </a:graphic>
          </wp:inline>
        </w:drawing>
      </w:r>
    </w:p>
    <w:p w14:paraId="13D245EC" w14:textId="77777777" w:rsidR="00E64B5E" w:rsidRPr="00020B9A" w:rsidRDefault="00E64B5E"/>
    <w:p w14:paraId="5B660797" w14:textId="0CD193CB" w:rsidR="001D7ABE" w:rsidRDefault="001D7ABE" w:rsidP="00C4558F">
      <w:pPr>
        <w:pStyle w:val="4"/>
      </w:pPr>
      <w:r>
        <w:t xml:space="preserve">IEEE </w:t>
      </w:r>
      <w:r>
        <w:rPr>
          <w:rFonts w:hint="eastAsia"/>
        </w:rPr>
        <w:t xml:space="preserve">802.11i </w:t>
      </w:r>
    </w:p>
    <w:p w14:paraId="6800345E" w14:textId="6B3EB6A8" w:rsidR="00BB75DC" w:rsidRDefault="001D7ABE" w:rsidP="00C4558F">
      <w:pPr>
        <w:ind w:firstLine="480"/>
      </w:pPr>
      <w:r w:rsidRPr="00C4558F">
        <w:rPr>
          <w:b/>
        </w:rPr>
        <w:t>IEEE 802.11i</w:t>
      </w:r>
      <w:r>
        <w:t>,</w:t>
      </w:r>
      <w:r w:rsidRPr="001D7ABE">
        <w:t xml:space="preserve"> also kno</w:t>
      </w:r>
      <w:r>
        <w:t xml:space="preserve">wn as </w:t>
      </w:r>
      <w:r w:rsidRPr="00C4558F">
        <w:rPr>
          <w:b/>
        </w:rPr>
        <w:t>WPA2</w:t>
      </w:r>
      <w:r>
        <w:t xml:space="preserve"> by the WiFi Alliance, provides for much stronger forms of encryption, an extensible set of authentication mechanisms, and a key distribution mechanism. This is how it works</w:t>
      </w:r>
      <w:r w:rsidR="002A20B4">
        <w:t xml:space="preserve"> for wireless 4-way handshake</w:t>
      </w:r>
      <w:r>
        <w:t>.</w:t>
      </w:r>
    </w:p>
    <w:p w14:paraId="6AE5EDC3" w14:textId="5B7C6B2E" w:rsidR="00BB75DC" w:rsidRDefault="001D7ABE" w:rsidP="00C4558F">
      <w:pPr>
        <w:jc w:val="center"/>
      </w:pPr>
      <w:r>
        <w:rPr>
          <w:noProof/>
        </w:rPr>
        <w:drawing>
          <wp:inline distT="0" distB="0" distL="0" distR="0" wp14:anchorId="2D6B5309" wp14:editId="095D4DC0">
            <wp:extent cx="4095750" cy="3171825"/>
            <wp:effectExtent l="0" t="0" r="0" b="9525"/>
            <wp:docPr id="176171" name="圖片 17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095750" cy="3171825"/>
                    </a:xfrm>
                    <a:prstGeom prst="rect">
                      <a:avLst/>
                    </a:prstGeom>
                  </pic:spPr>
                </pic:pic>
              </a:graphicData>
            </a:graphic>
          </wp:inline>
        </w:drawing>
      </w:r>
    </w:p>
    <w:p w14:paraId="11DF3619" w14:textId="5B9B9E50" w:rsidR="00BB75DC" w:rsidRDefault="00D30D3B" w:rsidP="00C4558F">
      <w:pPr>
        <w:pStyle w:val="ac"/>
        <w:numPr>
          <w:ilvl w:val="0"/>
          <w:numId w:val="90"/>
        </w:numPr>
        <w:ind w:leftChars="0"/>
      </w:pPr>
      <w:r>
        <w:rPr>
          <w:rFonts w:hint="eastAsia"/>
        </w:rPr>
        <w:t>Discovery</w:t>
      </w:r>
    </w:p>
    <w:p w14:paraId="70252223" w14:textId="1A656ACA" w:rsidR="00D30D3B" w:rsidRDefault="00D30D3B" w:rsidP="00C4558F">
      <w:pPr>
        <w:ind w:left="480" w:firstLine="480"/>
      </w:pPr>
      <w:r>
        <w:t xml:space="preserve">The AP advertises its presence and authentication </w:t>
      </w:r>
      <w:r w:rsidR="00020B9A">
        <w:t>for</w:t>
      </w:r>
      <w:r>
        <w:t xml:space="preserve"> wireless client node. </w:t>
      </w:r>
    </w:p>
    <w:p w14:paraId="3FBE83B3" w14:textId="4FE29335" w:rsidR="00020B9A" w:rsidRDefault="00020B9A" w:rsidP="00C4558F">
      <w:pPr>
        <w:pStyle w:val="ac"/>
        <w:numPr>
          <w:ilvl w:val="0"/>
          <w:numId w:val="90"/>
        </w:numPr>
        <w:ind w:leftChars="0"/>
      </w:pPr>
      <w:r w:rsidRPr="00020B9A">
        <w:t xml:space="preserve">Mutual authentication and </w:t>
      </w:r>
      <w:commentRangeStart w:id="903"/>
      <w:r w:rsidRPr="00020B9A">
        <w:t>Master Key (MK)</w:t>
      </w:r>
      <w:commentRangeEnd w:id="903"/>
      <w:r w:rsidR="0009777B">
        <w:rPr>
          <w:rStyle w:val="af3"/>
        </w:rPr>
        <w:commentReference w:id="903"/>
      </w:r>
      <w:r w:rsidRPr="00020B9A">
        <w:t xml:space="preserve"> generation</w:t>
      </w:r>
    </w:p>
    <w:p w14:paraId="39C79D05" w14:textId="0762C9B2" w:rsidR="00824CC8" w:rsidRDefault="00020B9A" w:rsidP="00C4558F">
      <w:pPr>
        <w:pStyle w:val="ac"/>
        <w:ind w:firstLine="480"/>
      </w:pPr>
      <w:r>
        <w:lastRenderedPageBreak/>
        <w:t>Authentication takes</w:t>
      </w:r>
      <w:r>
        <w:rPr>
          <w:rFonts w:hint="eastAsia"/>
        </w:rPr>
        <w:t xml:space="preserve"> </w:t>
      </w:r>
      <w:r>
        <w:t>place between the wireless client</w:t>
      </w:r>
      <w:r w:rsidR="00824CC8">
        <w:t xml:space="preserve"> and the authentication server using </w:t>
      </w:r>
      <w:r>
        <w:t>EAP</w:t>
      </w:r>
      <w:r w:rsidR="00824CC8">
        <w:t>.</w:t>
      </w:r>
      <w:r>
        <w:t xml:space="preserve"> </w:t>
      </w:r>
      <w:r w:rsidR="00092BAC">
        <w:t xml:space="preserve">MK is also called </w:t>
      </w:r>
      <w:r w:rsidR="00092BAC" w:rsidRPr="00C4558F">
        <w:rPr>
          <w:b/>
        </w:rPr>
        <w:t>Pre-shared Key</w:t>
      </w:r>
      <w:r w:rsidR="00092BAC">
        <w:rPr>
          <w:b/>
        </w:rPr>
        <w:t xml:space="preserve"> </w:t>
      </w:r>
      <w:r w:rsidR="00092BAC" w:rsidRPr="00C4558F">
        <w:rPr>
          <w:b/>
        </w:rPr>
        <w:t>(PSK)</w:t>
      </w:r>
      <w:r w:rsidR="00092BAC">
        <w:t>.</w:t>
      </w:r>
    </w:p>
    <w:p w14:paraId="40525BD3" w14:textId="09794E64" w:rsidR="00824CC8" w:rsidRDefault="00885340" w:rsidP="00C4558F">
      <w:pPr>
        <w:pStyle w:val="ac"/>
        <w:numPr>
          <w:ilvl w:val="0"/>
          <w:numId w:val="90"/>
        </w:numPr>
        <w:ind w:leftChars="0"/>
      </w:pPr>
      <w:r w:rsidRPr="00885340">
        <w:t>Pairwise Master Key (PMK) generation.</w:t>
      </w:r>
    </w:p>
    <w:p w14:paraId="1F9330A5" w14:textId="77777777" w:rsidR="0009777B" w:rsidRDefault="00F7754B" w:rsidP="00C4558F">
      <w:pPr>
        <w:pStyle w:val="ac"/>
        <w:ind w:firstLine="480"/>
      </w:pPr>
      <w:r>
        <w:t>The MK is a shared secret known only to the client and the authentication server, which they each use to generate a second key, the</w:t>
      </w:r>
      <w:r w:rsidRPr="00C4558F">
        <w:rPr>
          <w:b/>
        </w:rPr>
        <w:t xml:space="preserve"> Pairwise Master Key (PMK)</w:t>
      </w:r>
      <w:r>
        <w:t>. The authentication server then</w:t>
      </w:r>
      <w:r w:rsidR="0009777B">
        <w:rPr>
          <w:rFonts w:hint="eastAsia"/>
        </w:rPr>
        <w:t xml:space="preserve"> </w:t>
      </w:r>
      <w:r>
        <w:t xml:space="preserve">sends the PMK to the AP. </w:t>
      </w:r>
    </w:p>
    <w:p w14:paraId="0A71D7C7" w14:textId="6CBDFDEF" w:rsidR="00F7754B" w:rsidRDefault="00F7754B" w:rsidP="00C4558F">
      <w:pPr>
        <w:pStyle w:val="ac"/>
        <w:numPr>
          <w:ilvl w:val="0"/>
          <w:numId w:val="90"/>
        </w:numPr>
        <w:ind w:leftChars="0"/>
      </w:pPr>
      <w:r>
        <w:t>Temporal Key (TK) generation.</w:t>
      </w:r>
    </w:p>
    <w:p w14:paraId="0B5832F7" w14:textId="53692A81" w:rsidR="00BC58A2" w:rsidRDefault="00BC58A2" w:rsidP="00C4558F">
      <w:pPr>
        <w:pStyle w:val="ac"/>
        <w:ind w:firstLine="480"/>
      </w:pPr>
      <w:r>
        <w:t>With the PMK, the wireless client and AP can now generate additional keys that will be used for communication. Temporal Key (TK) will be used to perform the link-level encryption of data sent over the wireless link.</w:t>
      </w:r>
    </w:p>
    <w:p w14:paraId="16B63125" w14:textId="7F05290D" w:rsidR="008A11E1" w:rsidRDefault="008A11E1">
      <w:r>
        <w:rPr>
          <w:noProof/>
        </w:rPr>
        <w:drawing>
          <wp:inline distT="0" distB="0" distL="0" distR="0" wp14:anchorId="0404DAB4" wp14:editId="7C8812D6">
            <wp:extent cx="5274945" cy="3253740"/>
            <wp:effectExtent l="0" t="0" r="1905" b="3810"/>
            <wp:docPr id="176175" name="圖片 176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945" cy="3253740"/>
                    </a:xfrm>
                    <a:prstGeom prst="rect">
                      <a:avLst/>
                    </a:prstGeom>
                  </pic:spPr>
                </pic:pic>
              </a:graphicData>
            </a:graphic>
          </wp:inline>
        </w:drawing>
      </w:r>
    </w:p>
    <w:p w14:paraId="3B2B120F" w14:textId="77777777" w:rsidR="00BB75DC" w:rsidRDefault="00BB75DC"/>
    <w:p w14:paraId="23DBD9C5" w14:textId="3AB20051" w:rsidR="00092BAC" w:rsidRDefault="00092BAC">
      <w:r>
        <w:tab/>
        <w:t>In this decades, brute-force attacks on WPA2-Personal</w:t>
      </w:r>
      <w:r w:rsidR="005137BE">
        <w:t xml:space="preserve"> “Packet”</w:t>
      </w:r>
      <w:r>
        <w:t xml:space="preserve"> has been a serious problem.</w:t>
      </w:r>
      <w:r w:rsidR="008A11E1">
        <w:t xml:space="preserve"> In the following graph, intruder can grab the data and brute-force attack the TK password, thus all the data can be decrypted with TK.</w:t>
      </w:r>
      <w:r>
        <w:t xml:space="preserve"> In 2018, here comes WPA3. </w:t>
      </w:r>
    </w:p>
    <w:p w14:paraId="0B4792F5" w14:textId="3F94E363" w:rsidR="008A11E1" w:rsidRDefault="008A11E1">
      <w:r>
        <w:rPr>
          <w:noProof/>
        </w:rPr>
        <w:lastRenderedPageBreak/>
        <w:drawing>
          <wp:inline distT="0" distB="0" distL="0" distR="0" wp14:anchorId="4DE41B31" wp14:editId="109278B0">
            <wp:extent cx="5274945" cy="2450465"/>
            <wp:effectExtent l="0" t="0" r="1905" b="6985"/>
            <wp:docPr id="176176" name="圖片 17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945" cy="2450465"/>
                    </a:xfrm>
                    <a:prstGeom prst="rect">
                      <a:avLst/>
                    </a:prstGeom>
                  </pic:spPr>
                </pic:pic>
              </a:graphicData>
            </a:graphic>
          </wp:inline>
        </w:drawing>
      </w:r>
    </w:p>
    <w:p w14:paraId="7E608D08" w14:textId="2FC666A2" w:rsidR="00BB75DC" w:rsidRDefault="00D915AE" w:rsidP="00C4558F">
      <w:pPr>
        <w:pStyle w:val="4"/>
      </w:pPr>
      <w:r>
        <w:rPr>
          <w:rFonts w:hint="eastAsia"/>
        </w:rPr>
        <w:t>W</w:t>
      </w:r>
      <w:r w:rsidR="00127CB2">
        <w:t xml:space="preserve">i-Fi </w:t>
      </w:r>
      <w:r>
        <w:rPr>
          <w:rFonts w:hint="eastAsia"/>
        </w:rPr>
        <w:t>P</w:t>
      </w:r>
      <w:r w:rsidR="00127CB2">
        <w:t xml:space="preserve">rotected </w:t>
      </w:r>
      <w:r>
        <w:rPr>
          <w:rFonts w:hint="eastAsia"/>
        </w:rPr>
        <w:t>A</w:t>
      </w:r>
      <w:r w:rsidR="00127CB2">
        <w:t xml:space="preserve">ccess </w:t>
      </w:r>
      <w:r>
        <w:rPr>
          <w:rFonts w:hint="eastAsia"/>
        </w:rPr>
        <w:t>3</w:t>
      </w:r>
    </w:p>
    <w:p w14:paraId="573F3AFA" w14:textId="26BA4CEA" w:rsidR="00127CB2" w:rsidRPr="00127CB2" w:rsidRDefault="00BD302A" w:rsidP="00C4558F">
      <w:pPr>
        <w:ind w:firstLine="480"/>
      </w:pPr>
      <w:r>
        <w:t xml:space="preserve">Besides </w:t>
      </w:r>
      <w:r>
        <w:rPr>
          <w:rFonts w:ascii="Arial" w:hAnsi="Arial" w:cs="Arial"/>
          <w:color w:val="202122"/>
          <w:sz w:val="21"/>
          <w:szCs w:val="21"/>
          <w:shd w:val="clear" w:color="auto" w:fill="FFFFFF"/>
        </w:rPr>
        <w:t xml:space="preserve">longer-bit cryptographic strength, </w:t>
      </w:r>
      <w:r w:rsidR="00127CB2" w:rsidRPr="00127CB2">
        <w:t xml:space="preserve">WPA3 provides improvements to the general Wi-Fi encryption, thanks to </w:t>
      </w:r>
      <w:r w:rsidR="00127CB2" w:rsidRPr="00C4558F">
        <w:rPr>
          <w:b/>
        </w:rPr>
        <w:t xml:space="preserve">Simultaneous Authentication of Equals (SAE) </w:t>
      </w:r>
      <w:r w:rsidR="00127CB2" w:rsidRPr="00127CB2">
        <w:t>replacing the Pre-Shared Key (PSK) authentication method used in prior WPA versions. Personal network can’t ever snoop on another’s WPA3-Personal traffic, even when the user has the Wi-Fi password and is successfully connected.</w:t>
      </w:r>
    </w:p>
    <w:p w14:paraId="590F65F7" w14:textId="6B4299DC" w:rsidR="00BB75DC" w:rsidRDefault="00BD302A">
      <w:r>
        <w:tab/>
      </w:r>
      <w:r w:rsidRPr="00DA46D0">
        <w:rPr>
          <w:b/>
        </w:rPr>
        <w:t>Simultaneous Authentication of Equals (SAE)</w:t>
      </w:r>
      <w:r w:rsidR="00720B80">
        <w:rPr>
          <w:b/>
        </w:rPr>
        <w:t xml:space="preserve"> </w:t>
      </w:r>
      <w:r w:rsidR="00720B80">
        <w:t xml:space="preserve">is based on </w:t>
      </w:r>
      <w:r w:rsidR="00720B80" w:rsidRPr="00720B80">
        <w:t>Dragonfly Key Exchange</w:t>
      </w:r>
      <w:r w:rsidR="00720B80">
        <w:t xml:space="preserve">. </w:t>
      </w:r>
      <w:r w:rsidR="006E2B1C">
        <w:t>The</w:t>
      </w:r>
      <w:r w:rsidR="004E2533">
        <w:t xml:space="preserve"> shared key can generate a session key EACH TIME they commit and confirm from eac</w:t>
      </w:r>
      <w:r w:rsidR="00C44BEE">
        <w:t>h other</w:t>
      </w:r>
      <w:r w:rsidR="004E2533">
        <w:t>.</w:t>
      </w:r>
      <w:r w:rsidR="006E2B1C">
        <w:t xml:space="preserve"> Easier to say, Alice and Bob turn their password into group password P on their own</w:t>
      </w:r>
      <w:r w:rsidR="00C44BEE">
        <w:t xml:space="preserve"> by</w:t>
      </w:r>
      <w:r w:rsidR="00C44BEE" w:rsidRPr="00C44BEE">
        <w:t xml:space="preserve"> hunting-and-pecking procedure</w:t>
      </w:r>
      <w:r w:rsidR="006E2B1C">
        <w:t>, intruder now cannot guess the password as he can only try one password at a time.</w:t>
      </w:r>
    </w:p>
    <w:p w14:paraId="4C3198AE" w14:textId="77777777" w:rsidR="008A11E1" w:rsidRDefault="008A11E1"/>
    <w:p w14:paraId="4535D400" w14:textId="2B1D88A7" w:rsidR="00206AB4" w:rsidRDefault="008A11E1">
      <w:r>
        <w:rPr>
          <w:noProof/>
        </w:rPr>
        <w:drawing>
          <wp:inline distT="0" distB="0" distL="0" distR="0" wp14:anchorId="27103746" wp14:editId="3790E1C2">
            <wp:extent cx="5274945" cy="2413803"/>
            <wp:effectExtent l="0" t="0" r="1905" b="5715"/>
            <wp:docPr id="176177" name="圖片 176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10684"/>
                    <a:stretch/>
                  </pic:blipFill>
                  <pic:spPr bwMode="auto">
                    <a:xfrm>
                      <a:off x="0" y="0"/>
                      <a:ext cx="5274945" cy="2413803"/>
                    </a:xfrm>
                    <a:prstGeom prst="rect">
                      <a:avLst/>
                    </a:prstGeom>
                    <a:ln>
                      <a:noFill/>
                    </a:ln>
                    <a:extLst>
                      <a:ext uri="{53640926-AAD7-44D8-BBD7-CCE9431645EC}">
                        <a14:shadowObscured xmlns:a14="http://schemas.microsoft.com/office/drawing/2010/main"/>
                      </a:ext>
                    </a:extLst>
                  </pic:spPr>
                </pic:pic>
              </a:graphicData>
            </a:graphic>
          </wp:inline>
        </w:drawing>
      </w:r>
    </w:p>
    <w:p w14:paraId="25BB36CF" w14:textId="5813894F" w:rsidR="008A11E1" w:rsidRDefault="008A11E1">
      <w:r>
        <w:tab/>
        <w:t xml:space="preserve">This is Simple Password Exponential Key Exchange </w:t>
      </w:r>
      <w:r w:rsidR="00000BB0">
        <w:t>(SPEKE), the former version of D</w:t>
      </w:r>
      <w:r>
        <w:t>ragonfly.</w:t>
      </w:r>
      <w:r w:rsidR="00000BB0">
        <w:t xml:space="preserve"> The difference is the key generation function is quite different. Even </w:t>
      </w:r>
      <w:r w:rsidR="00000BB0">
        <w:lastRenderedPageBreak/>
        <w:t>intruder finds the u.R, he cannot compute key K because the random number v.</w:t>
      </w:r>
    </w:p>
    <w:p w14:paraId="3EC78A86" w14:textId="77777777" w:rsidR="00BB75DC" w:rsidRPr="00E35E03" w:rsidRDefault="00BB75DC"/>
    <w:p w14:paraId="667A92B8" w14:textId="360542CC" w:rsidR="006A6ECE" w:rsidRDefault="000732A9" w:rsidP="006A6ECE">
      <w:pPr>
        <w:pStyle w:val="3"/>
      </w:pPr>
      <w:r>
        <w:t xml:space="preserve">Operational </w:t>
      </w:r>
      <w:r w:rsidR="00DE5923">
        <w:t>S</w:t>
      </w:r>
      <w:r w:rsidR="006A6ECE">
        <w:t>ecurity: Firewalls and Instruction Detection Systems</w:t>
      </w:r>
    </w:p>
    <w:p w14:paraId="1502FC9A" w14:textId="77777777" w:rsidR="009959E6" w:rsidRPr="006A6ECE" w:rsidRDefault="009959E6"/>
    <w:p w14:paraId="36BDA14E" w14:textId="2FD88AEE" w:rsidR="000B64E8" w:rsidRDefault="000B64E8" w:rsidP="00C4558F">
      <w:pPr>
        <w:pStyle w:val="4"/>
      </w:pPr>
      <w:r>
        <w:rPr>
          <w:rFonts w:hint="eastAsia"/>
        </w:rPr>
        <w:t>Firewalls</w:t>
      </w:r>
    </w:p>
    <w:p w14:paraId="5EFDCDCC" w14:textId="37DA9169" w:rsidR="000B64E8" w:rsidRPr="000B64E8" w:rsidRDefault="000B64E8" w:rsidP="00C4558F">
      <w:pPr>
        <w:ind w:firstLine="480"/>
      </w:pPr>
      <w:r>
        <w:t>A firewall allows a network administrator to control access between the</w:t>
      </w:r>
      <w:r>
        <w:rPr>
          <w:rFonts w:hint="eastAsia"/>
        </w:rPr>
        <w:t xml:space="preserve"> </w:t>
      </w:r>
      <w:r>
        <w:t>outside world and resources within the administered network by managing the traffic flow to and from these resources.</w:t>
      </w:r>
    </w:p>
    <w:p w14:paraId="604A5930" w14:textId="77777777" w:rsidR="000B64E8" w:rsidRDefault="000B64E8" w:rsidP="00C4558F">
      <w:pPr>
        <w:ind w:firstLine="480"/>
      </w:pPr>
      <w:r>
        <w:t xml:space="preserve">Firewalls can be classified in three categories: </w:t>
      </w:r>
      <w:r w:rsidRPr="00C4558F">
        <w:rPr>
          <w:b/>
        </w:rPr>
        <w:t>traditional packet filters</w:t>
      </w:r>
      <w:r>
        <w:t>,</w:t>
      </w:r>
    </w:p>
    <w:p w14:paraId="68CD91FC" w14:textId="1F4C5D95" w:rsidR="000B64E8" w:rsidRDefault="000B64E8" w:rsidP="000B64E8">
      <w:r w:rsidRPr="00C4558F">
        <w:rPr>
          <w:b/>
        </w:rPr>
        <w:t>stateful filters</w:t>
      </w:r>
      <w:r>
        <w:t xml:space="preserve">, and </w:t>
      </w:r>
      <w:r w:rsidRPr="00C4558F">
        <w:rPr>
          <w:b/>
        </w:rPr>
        <w:t>application gateways</w:t>
      </w:r>
      <w:r>
        <w:t>.</w:t>
      </w:r>
    </w:p>
    <w:p w14:paraId="416D561F" w14:textId="7F56D0E5" w:rsidR="00593DBE" w:rsidRDefault="000B64E8" w:rsidP="00593DBE">
      <w:r>
        <w:tab/>
      </w:r>
      <w:r w:rsidRPr="00C4558F">
        <w:rPr>
          <w:b/>
        </w:rPr>
        <w:t>Traditional Packet Filters</w:t>
      </w:r>
      <w:r>
        <w:t xml:space="preserve"> make decisions based on: IP address, Protocol, port, TCP flag, ICMP type, flow directions and interfaces.</w:t>
      </w:r>
    </w:p>
    <w:p w14:paraId="19987464" w14:textId="28C28BEE" w:rsidR="001A38E3" w:rsidRDefault="008E2B36" w:rsidP="00593DBE">
      <w:r>
        <w:tab/>
      </w:r>
      <w:r w:rsidRPr="00C4558F">
        <w:rPr>
          <w:b/>
        </w:rPr>
        <w:t>Stateful filters</w:t>
      </w:r>
      <w:r>
        <w:t xml:space="preserve"> is similar to packet filters, but it can check packet</w:t>
      </w:r>
      <w:r w:rsidR="000F19DD">
        <w:t>’</w:t>
      </w:r>
      <w:r>
        <w:t>s</w:t>
      </w:r>
      <w:r w:rsidR="000F19DD">
        <w:t xml:space="preserve"> relationship</w:t>
      </w:r>
      <w:r>
        <w:t>. TCP three-way handshake can be indicated with SYN, SYNACK and ACK, so “check connection” is also in the access control list (ACL).</w:t>
      </w:r>
      <w:r w:rsidR="001A38E3">
        <w:t xml:space="preserve"> </w:t>
      </w:r>
    </w:p>
    <w:p w14:paraId="57093E1D" w14:textId="4A274E06" w:rsidR="000B64E8" w:rsidRDefault="001A38E3" w:rsidP="00C4558F">
      <w:pPr>
        <w:ind w:firstLine="425"/>
      </w:pPr>
      <w:r>
        <w:t>For example, internal user try to surf external Website, then the HTTP responds may be block in the packet filter, but not in stateful filter as knowing it begins with user’s request.</w:t>
      </w:r>
    </w:p>
    <w:p w14:paraId="18A0B7A1" w14:textId="0C2FA57E" w:rsidR="000B64E8" w:rsidRDefault="00367F6A" w:rsidP="00593DBE">
      <w:r>
        <w:tab/>
      </w:r>
      <w:commentRangeStart w:id="904"/>
      <w:r w:rsidRPr="00C4558F">
        <w:rPr>
          <w:b/>
        </w:rPr>
        <w:t>Application Gateway</w:t>
      </w:r>
      <w:commentRangeEnd w:id="904"/>
      <w:r w:rsidR="005C63AE">
        <w:rPr>
          <w:rStyle w:val="af3"/>
        </w:rPr>
        <w:commentReference w:id="904"/>
      </w:r>
      <w:r>
        <w:rPr>
          <w:b/>
        </w:rPr>
        <w:t xml:space="preserve"> </w:t>
      </w:r>
      <w:r w:rsidRPr="00367F6A">
        <w:t>checks to see if the user has permission to</w:t>
      </w:r>
      <w:r>
        <w:t xml:space="preserve"> access to the certain applications</w:t>
      </w:r>
      <w:r w:rsidR="00FE42B6">
        <w:t xml:space="preserve"> inside a firewall</w:t>
      </w:r>
      <w:r>
        <w:t>.</w:t>
      </w:r>
      <w:r w:rsidR="000F47E9">
        <w:t xml:space="preserve"> It is a proxy server for connecting application.</w:t>
      </w:r>
      <w:r w:rsidR="005C63AE">
        <w:t xml:space="preserve"> </w:t>
      </w:r>
      <w:r w:rsidR="005C63AE" w:rsidRPr="005C63AE">
        <w:t>A session is established between the remote user and the proxy application, while a separate, independent session is established between the proxy application and the internal web server. The remote user makes a request to the proxy, the proxy acts as a go-between and obtains the information from the internal web server, and then the proxy returns the result to the remote user.</w:t>
      </w:r>
    </w:p>
    <w:p w14:paraId="71C4A6B0" w14:textId="042CA241" w:rsidR="002D3ED3" w:rsidRPr="00367F6A" w:rsidRDefault="002D3ED3" w:rsidP="00C4558F">
      <w:pPr>
        <w:jc w:val="center"/>
      </w:pPr>
      <w:r>
        <w:rPr>
          <w:noProof/>
        </w:rPr>
        <w:lastRenderedPageBreak/>
        <w:drawing>
          <wp:inline distT="0" distB="0" distL="0" distR="0" wp14:anchorId="3F5954D4" wp14:editId="61183237">
            <wp:extent cx="3609975" cy="3181350"/>
            <wp:effectExtent l="0" t="0" r="9525" b="0"/>
            <wp:docPr id="176147" name="圖片 17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609975" cy="3181350"/>
                    </a:xfrm>
                    <a:prstGeom prst="rect">
                      <a:avLst/>
                    </a:prstGeom>
                  </pic:spPr>
                </pic:pic>
              </a:graphicData>
            </a:graphic>
          </wp:inline>
        </w:drawing>
      </w:r>
    </w:p>
    <w:p w14:paraId="27425787" w14:textId="0351F968" w:rsidR="00FE42B6" w:rsidRDefault="00276EC1" w:rsidP="00C4558F">
      <w:pPr>
        <w:pStyle w:val="4"/>
      </w:pPr>
      <w:r w:rsidRPr="00276EC1">
        <w:t>Netfilter</w:t>
      </w:r>
    </w:p>
    <w:p w14:paraId="55EDCECF" w14:textId="15488A6C" w:rsidR="00FE42B6" w:rsidRDefault="00276EC1" w:rsidP="00C4558F">
      <w:pPr>
        <w:ind w:firstLine="480"/>
      </w:pPr>
      <w:r w:rsidRPr="00276EC1">
        <w:t>Netfilter offers various functions and operations for packet filtering, network address translation, and port translation</w:t>
      </w:r>
      <w:r w:rsidR="0047523F">
        <w:t xml:space="preserve"> in Linux k</w:t>
      </w:r>
      <w:r w:rsidR="00120F7F">
        <w:t>ernal</w:t>
      </w:r>
      <w:r w:rsidRPr="00276EC1">
        <w:t>.</w:t>
      </w:r>
      <w:r>
        <w:t xml:space="preserve"> </w:t>
      </w:r>
      <w:r w:rsidR="00FE42B6" w:rsidRPr="00FE42B6">
        <w:t>Different kernel modules are used for different protocols; iptables applies to IPv4, ip6tables to IPv6, arptables to ARP, and ebtables to Ethernet frames.</w:t>
      </w:r>
      <w:r w:rsidR="001B6A4B">
        <w:t xml:space="preserve"> </w:t>
      </w:r>
      <w:r w:rsidR="001B6A4B">
        <w:rPr>
          <w:rFonts w:hint="eastAsia"/>
        </w:rPr>
        <w:t>These tables use the same core structure named as Xtables.</w:t>
      </w:r>
    </w:p>
    <w:p w14:paraId="1F23AFF2" w14:textId="6B297E49" w:rsidR="00FE42B6" w:rsidRDefault="00FE42B6" w:rsidP="00593DBE">
      <w:r>
        <w:tab/>
      </w:r>
      <w:r w:rsidR="00B633A7" w:rsidRPr="00B633A7">
        <w:t>Packets are processed by sequentially traversing the rules in chains. A rule in a chain can cause a goto or jump to another chain</w:t>
      </w:r>
      <w:r w:rsidR="00B633A7">
        <w:t xml:space="preserve">. </w:t>
      </w:r>
      <w:r w:rsidRPr="00FE42B6">
        <w:t xml:space="preserve">There are five predefined chains, though </w:t>
      </w:r>
      <w:r w:rsidR="00B633A7">
        <w:t xml:space="preserve">a table may not have all chains: </w:t>
      </w:r>
    </w:p>
    <w:p w14:paraId="2145577D" w14:textId="77777777" w:rsidR="00E0445F" w:rsidRDefault="00E0445F" w:rsidP="00593DBE"/>
    <w:p w14:paraId="7F5E15F3" w14:textId="77777777" w:rsidR="00FE42B6" w:rsidRDefault="00FE42B6" w:rsidP="00C4558F">
      <w:pPr>
        <w:pStyle w:val="ac"/>
        <w:numPr>
          <w:ilvl w:val="0"/>
          <w:numId w:val="57"/>
        </w:numPr>
        <w:ind w:leftChars="0"/>
      </w:pPr>
      <w:r>
        <w:t>PREROUTING: Packets will enter this chain before a routing decision is made.</w:t>
      </w:r>
    </w:p>
    <w:p w14:paraId="577D19CA" w14:textId="77777777" w:rsidR="00FE42B6" w:rsidRDefault="00FE42B6" w:rsidP="00C4558F">
      <w:pPr>
        <w:pStyle w:val="ac"/>
        <w:numPr>
          <w:ilvl w:val="0"/>
          <w:numId w:val="57"/>
        </w:numPr>
        <w:ind w:leftChars="0"/>
      </w:pPr>
      <w:r>
        <w:t>INPUT: Packet is going to be locally delivered. It does not have anything to do with processes having an opened socket; local delivery is controlled by the "local-delivery" routing table: ip route show table local.</w:t>
      </w:r>
    </w:p>
    <w:p w14:paraId="755346CD" w14:textId="77777777" w:rsidR="00FE42B6" w:rsidRDefault="00FE42B6" w:rsidP="00C4558F">
      <w:pPr>
        <w:pStyle w:val="ac"/>
        <w:numPr>
          <w:ilvl w:val="0"/>
          <w:numId w:val="57"/>
        </w:numPr>
        <w:ind w:leftChars="0"/>
      </w:pPr>
      <w:r>
        <w:t>FORWARD: All packets that have been routed and were not for local delivery will traverse this chain.</w:t>
      </w:r>
    </w:p>
    <w:p w14:paraId="16D0204F" w14:textId="77777777" w:rsidR="00FE42B6" w:rsidRDefault="00FE42B6" w:rsidP="00C4558F">
      <w:pPr>
        <w:pStyle w:val="ac"/>
        <w:numPr>
          <w:ilvl w:val="0"/>
          <w:numId w:val="57"/>
        </w:numPr>
        <w:ind w:leftChars="0"/>
      </w:pPr>
      <w:r>
        <w:t>OUTPUT: Packets sent from the machine itself will be visiting this chain.</w:t>
      </w:r>
    </w:p>
    <w:p w14:paraId="26484702" w14:textId="497437A9" w:rsidR="00FE42B6" w:rsidRDefault="00FE42B6" w:rsidP="00C4558F">
      <w:pPr>
        <w:pStyle w:val="ac"/>
        <w:numPr>
          <w:ilvl w:val="0"/>
          <w:numId w:val="57"/>
        </w:numPr>
        <w:ind w:leftChars="0"/>
      </w:pPr>
      <w:r>
        <w:t>POSTROUTING: Routing decision has been made. Packets enter this chain just before handing them off to the hardware.</w:t>
      </w:r>
    </w:p>
    <w:p w14:paraId="57F798A1" w14:textId="77777777" w:rsidR="0028736C" w:rsidRDefault="0028736C" w:rsidP="00C4558F">
      <w:pPr>
        <w:ind w:firstLine="480"/>
      </w:pPr>
    </w:p>
    <w:p w14:paraId="3DD8ECC5" w14:textId="3221CE62" w:rsidR="00FE42B6" w:rsidRDefault="00B633A7" w:rsidP="00C4558F">
      <w:pPr>
        <w:ind w:firstLine="480"/>
      </w:pPr>
      <w:r w:rsidRPr="00B633A7">
        <w:t>A chain does not exist by itself; it belongs to a table. There are three tables: nat, filter, and mangle.</w:t>
      </w:r>
      <w:r w:rsidR="009D6E3C">
        <w:t xml:space="preserve"> Each table stores chain in it.</w:t>
      </w:r>
    </w:p>
    <w:p w14:paraId="460021A0" w14:textId="77777777" w:rsidR="00FE42B6" w:rsidRDefault="00FE42B6" w:rsidP="00593DBE"/>
    <w:p w14:paraId="26417FEA" w14:textId="77777777" w:rsidR="00A41803" w:rsidRDefault="00A41803" w:rsidP="00C4558F">
      <w:pPr>
        <w:pStyle w:val="ac"/>
        <w:numPr>
          <w:ilvl w:val="0"/>
          <w:numId w:val="58"/>
        </w:numPr>
        <w:ind w:leftChars="0"/>
      </w:pPr>
      <w:r>
        <w:t>iptable_raw module</w:t>
      </w:r>
    </w:p>
    <w:p w14:paraId="39D4EA1B" w14:textId="2B14D3E0" w:rsidR="00A41803" w:rsidRDefault="0063096F" w:rsidP="00A41803">
      <w:r>
        <w:t>F</w:t>
      </w:r>
      <w:r w:rsidR="00A41803">
        <w:t>ilter packets before they reach more memory-demanding operations.</w:t>
      </w:r>
    </w:p>
    <w:p w14:paraId="5910FBA9" w14:textId="58BEC6A2" w:rsidR="0063096F" w:rsidRDefault="0063096F" w:rsidP="00A41803">
      <w:r>
        <w:t>For instance, a web server may mark port 80 packets for not doing further filtering.</w:t>
      </w:r>
    </w:p>
    <w:p w14:paraId="3825ED31" w14:textId="77777777" w:rsidR="00A41803" w:rsidRDefault="00A41803" w:rsidP="00C4558F">
      <w:pPr>
        <w:pStyle w:val="ac"/>
        <w:numPr>
          <w:ilvl w:val="0"/>
          <w:numId w:val="58"/>
        </w:numPr>
        <w:ind w:leftChars="0"/>
      </w:pPr>
      <w:commentRangeStart w:id="905"/>
      <w:r>
        <w:t>iptable_mangle module</w:t>
      </w:r>
      <w:commentRangeEnd w:id="905"/>
      <w:r w:rsidR="00FC1D9C">
        <w:rPr>
          <w:rStyle w:val="af3"/>
        </w:rPr>
        <w:commentReference w:id="905"/>
      </w:r>
    </w:p>
    <w:p w14:paraId="22095369" w14:textId="6ABA97D8" w:rsidR="00A41803" w:rsidRDefault="00A41803" w:rsidP="00A41803">
      <w:r>
        <w:t>This enables additional modifications by rules that follow, such as NAT or further filtering.</w:t>
      </w:r>
      <w:r w:rsidR="004064E2">
        <w:rPr>
          <w:rFonts w:hint="eastAsia"/>
        </w:rPr>
        <w:t xml:space="preserve"> I</w:t>
      </w:r>
      <w:r w:rsidR="004064E2">
        <w:t>t also modifies entries in packet header (ToS, TTL).</w:t>
      </w:r>
    </w:p>
    <w:p w14:paraId="58956190" w14:textId="1493E180" w:rsidR="00072440" w:rsidRDefault="00072440" w:rsidP="00A41803">
      <w:r>
        <w:rPr>
          <w:noProof/>
        </w:rPr>
        <w:drawing>
          <wp:inline distT="0" distB="0" distL="0" distR="0" wp14:anchorId="083E95D7" wp14:editId="31040BEF">
            <wp:extent cx="5274945" cy="1386840"/>
            <wp:effectExtent l="0" t="0" r="1905" b="3810"/>
            <wp:docPr id="176173" name="圖片 176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945" cy="1386840"/>
                    </a:xfrm>
                    <a:prstGeom prst="rect">
                      <a:avLst/>
                    </a:prstGeom>
                  </pic:spPr>
                </pic:pic>
              </a:graphicData>
            </a:graphic>
          </wp:inline>
        </w:drawing>
      </w:r>
    </w:p>
    <w:p w14:paraId="5AD1981E" w14:textId="77777777" w:rsidR="00A41803" w:rsidRDefault="00A41803" w:rsidP="00C4558F">
      <w:pPr>
        <w:pStyle w:val="ac"/>
        <w:numPr>
          <w:ilvl w:val="0"/>
          <w:numId w:val="58"/>
        </w:numPr>
        <w:ind w:leftChars="0"/>
      </w:pPr>
      <w:r>
        <w:t>iptable_nat module</w:t>
      </w:r>
    </w:p>
    <w:p w14:paraId="24DB8895" w14:textId="77777777" w:rsidR="0063096F" w:rsidRDefault="00A41803" w:rsidP="00A41803">
      <w:r>
        <w:t>Registers two hooks: Destination Network Address Translation-based transformations ("DNAT") are applied before the filter hook, Source Network Address Translation-based transformations ("</w:t>
      </w:r>
      <w:commentRangeStart w:id="906"/>
      <w:r>
        <w:t>SNAT</w:t>
      </w:r>
      <w:commentRangeEnd w:id="906"/>
      <w:r w:rsidR="008C6441">
        <w:rPr>
          <w:rStyle w:val="af3"/>
        </w:rPr>
        <w:commentReference w:id="906"/>
      </w:r>
      <w:r>
        <w:t xml:space="preserve">") are applied afterwards. </w:t>
      </w:r>
    </w:p>
    <w:p w14:paraId="35C5A0D9" w14:textId="0C3E66EE" w:rsidR="00A41803" w:rsidRDefault="00A41803" w:rsidP="00A41803">
      <w:r>
        <w:t xml:space="preserve">The </w:t>
      </w:r>
      <w:r w:rsidR="0063096F">
        <w:t>NAT</w:t>
      </w:r>
      <w:r>
        <w:t xml:space="preserve"> table is merely a "configuration database" for NAT mappings only.</w:t>
      </w:r>
    </w:p>
    <w:p w14:paraId="79B87886" w14:textId="77777777" w:rsidR="00A41803" w:rsidRDefault="00A41803" w:rsidP="00C4558F">
      <w:pPr>
        <w:pStyle w:val="ac"/>
        <w:numPr>
          <w:ilvl w:val="0"/>
          <w:numId w:val="58"/>
        </w:numPr>
        <w:ind w:leftChars="0"/>
      </w:pPr>
      <w:r>
        <w:t>iptable_filter module</w:t>
      </w:r>
    </w:p>
    <w:p w14:paraId="0E16CBB9" w14:textId="34F4A8C3" w:rsidR="00FE42B6" w:rsidRDefault="00A41803" w:rsidP="00A41803">
      <w:r>
        <w:t>Registers the filter table, used for general-purpose filtering (firewalling).</w:t>
      </w:r>
    </w:p>
    <w:p w14:paraId="1B922E75" w14:textId="0FF8FD1F" w:rsidR="00FE42B6" w:rsidRDefault="0063096F" w:rsidP="00C4558F">
      <w:pPr>
        <w:pStyle w:val="ac"/>
        <w:numPr>
          <w:ilvl w:val="0"/>
          <w:numId w:val="58"/>
        </w:numPr>
        <w:ind w:leftChars="0"/>
      </w:pPr>
      <w:r>
        <w:t>c</w:t>
      </w:r>
      <w:r>
        <w:rPr>
          <w:rFonts w:hint="eastAsia"/>
        </w:rPr>
        <w:t>onnection</w:t>
      </w:r>
      <w:r>
        <w:t>_tracking module</w:t>
      </w:r>
    </w:p>
    <w:p w14:paraId="6455B5BA" w14:textId="77777777" w:rsidR="0028736C" w:rsidRDefault="0063096F" w:rsidP="00593DBE">
      <w:r>
        <w:rPr>
          <w:rFonts w:hint="eastAsia"/>
        </w:rPr>
        <w:t xml:space="preserve">This is based on </w:t>
      </w:r>
      <w:r>
        <w:t xml:space="preserve">stateful packet. </w:t>
      </w:r>
      <w:r w:rsidR="0028736C">
        <w:t xml:space="preserve">User can modify it as conntrack. iptables </w:t>
      </w:r>
      <w:r w:rsidR="0028736C" w:rsidRPr="0028736C">
        <w:t>can make use of checking the connection's information</w:t>
      </w:r>
      <w:r w:rsidR="0028736C">
        <w:t xml:space="preserve">. </w:t>
      </w:r>
    </w:p>
    <w:p w14:paraId="4C223A7E" w14:textId="1B0B5B3F" w:rsidR="0028736C" w:rsidRDefault="0028736C" w:rsidP="00C4558F">
      <w:pPr>
        <w:ind w:firstLine="480"/>
      </w:pPr>
      <w:r>
        <w:t xml:space="preserve">NEW, ESTABLISHED, </w:t>
      </w:r>
      <w:commentRangeStart w:id="907"/>
      <w:r>
        <w:t>RELATED, INVALID, UNTRACKED</w:t>
      </w:r>
      <w:commentRangeEnd w:id="907"/>
      <w:r>
        <w:rPr>
          <w:rStyle w:val="af3"/>
        </w:rPr>
        <w:commentReference w:id="907"/>
      </w:r>
      <w:r>
        <w:t>.</w:t>
      </w:r>
    </w:p>
    <w:p w14:paraId="209E6C08" w14:textId="1F7C201A" w:rsidR="008E6BA2" w:rsidRDefault="008E6BA2" w:rsidP="00C4558F">
      <w:pPr>
        <w:pStyle w:val="ac"/>
        <w:numPr>
          <w:ilvl w:val="0"/>
          <w:numId w:val="58"/>
        </w:numPr>
        <w:ind w:leftChars="0"/>
      </w:pPr>
      <w:r>
        <w:t>e</w:t>
      </w:r>
      <w:r>
        <w:rPr>
          <w:rFonts w:hint="eastAsia"/>
        </w:rPr>
        <w:t xml:space="preserve">btables </w:t>
      </w:r>
      <w:r>
        <w:t>module</w:t>
      </w:r>
    </w:p>
    <w:p w14:paraId="1622304E" w14:textId="77777777" w:rsidR="00A74DEB" w:rsidRDefault="008E6BA2" w:rsidP="00593DBE">
      <w:r w:rsidRPr="008E6BA2">
        <w:t>It enables transparent filtering of network traffic passing through a Linux bridge.</w:t>
      </w:r>
    </w:p>
    <w:p w14:paraId="01CD8F8C" w14:textId="77777777" w:rsidR="00A74DEB" w:rsidRDefault="00A74DEB" w:rsidP="00593DBE"/>
    <w:p w14:paraId="2646C62F" w14:textId="38A3DFCD" w:rsidR="00FE42B6" w:rsidRDefault="00A41803" w:rsidP="00C4558F">
      <w:pPr>
        <w:jc w:val="center"/>
      </w:pPr>
      <w:r w:rsidRPr="00A41803">
        <w:rPr>
          <w:noProof/>
        </w:rPr>
        <w:lastRenderedPageBreak/>
        <w:drawing>
          <wp:inline distT="0" distB="0" distL="0" distR="0" wp14:anchorId="1EA0C2FF" wp14:editId="30F119FE">
            <wp:extent cx="4427354" cy="8810625"/>
            <wp:effectExtent l="0" t="0" r="0" b="0"/>
            <wp:docPr id="176145" name="圖片 176145" descr="packet_flow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cket_flow1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437216" cy="8830251"/>
                    </a:xfrm>
                    <a:prstGeom prst="rect">
                      <a:avLst/>
                    </a:prstGeom>
                    <a:noFill/>
                    <a:ln>
                      <a:noFill/>
                    </a:ln>
                  </pic:spPr>
                </pic:pic>
              </a:graphicData>
            </a:graphic>
          </wp:inline>
        </w:drawing>
      </w:r>
    </w:p>
    <w:p w14:paraId="62AB12FB" w14:textId="385A3A38" w:rsidR="0015652A" w:rsidRDefault="0015652A" w:rsidP="0015652A">
      <w:pPr>
        <w:autoSpaceDE w:val="0"/>
        <w:autoSpaceDN w:val="0"/>
        <w:adjustRightInd w:val="0"/>
        <w:rPr>
          <w:rFonts w:ascii="細明體" w:eastAsia="細明體" w:cs="細明體"/>
          <w:color w:val="000000"/>
          <w:kern w:val="0"/>
          <w:sz w:val="20"/>
          <w:szCs w:val="20"/>
        </w:rPr>
      </w:pPr>
      <w:r>
        <w:rPr>
          <w:rFonts w:ascii="細明體" w:eastAsia="細明體" w:cs="細明體" w:hint="eastAsia"/>
          <w:noProof/>
          <w:color w:val="000000"/>
          <w:kern w:val="0"/>
          <w:sz w:val="20"/>
          <w:szCs w:val="20"/>
        </w:rPr>
        <w:lastRenderedPageBreak/>
        <w:drawing>
          <wp:inline distT="0" distB="0" distL="0" distR="0" wp14:anchorId="1F736426" wp14:editId="03D909D1">
            <wp:extent cx="7628255" cy="5414010"/>
            <wp:effectExtent l="0" t="0" r="0" b="0"/>
            <wp:docPr id="176148" name="圖片 17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7628255" cy="5414010"/>
                    </a:xfrm>
                    <a:prstGeom prst="rect">
                      <a:avLst/>
                    </a:prstGeom>
                    <a:noFill/>
                    <a:ln>
                      <a:noFill/>
                    </a:ln>
                  </pic:spPr>
                </pic:pic>
              </a:graphicData>
            </a:graphic>
          </wp:inline>
        </w:drawing>
      </w:r>
      <w:r>
        <w:rPr>
          <w:rFonts w:ascii="細明體" w:eastAsia="細明體" w:cs="細明體"/>
          <w:color w:val="000000"/>
          <w:kern w:val="0"/>
          <w:sz w:val="20"/>
          <w:szCs w:val="20"/>
        </w:rPr>
        <w:t xml:space="preserve"> </w:t>
      </w:r>
    </w:p>
    <w:p w14:paraId="58040B96" w14:textId="77777777" w:rsidR="0015652A" w:rsidRDefault="0015652A" w:rsidP="0015652A">
      <w:pPr>
        <w:autoSpaceDE w:val="0"/>
        <w:autoSpaceDN w:val="0"/>
        <w:adjustRightInd w:val="0"/>
        <w:rPr>
          <w:rFonts w:ascii="細明體" w:eastAsia="細明體" w:cs="細明體"/>
          <w:color w:val="000000"/>
          <w:kern w:val="0"/>
          <w:sz w:val="20"/>
          <w:szCs w:val="20"/>
        </w:rPr>
      </w:pPr>
    </w:p>
    <w:p w14:paraId="2DE62E00" w14:textId="17BFEA70" w:rsidR="00FE42B6" w:rsidRDefault="00FE42B6" w:rsidP="00593DBE"/>
    <w:p w14:paraId="57061407" w14:textId="025A941C" w:rsidR="00FE42B6" w:rsidRDefault="00FE42B6" w:rsidP="00593DBE"/>
    <w:p w14:paraId="741C2183" w14:textId="77777777" w:rsidR="0075052B" w:rsidRDefault="0075052B" w:rsidP="00593DBE"/>
    <w:p w14:paraId="6823B1EB" w14:textId="3C12BC63" w:rsidR="00687E36" w:rsidRDefault="00687E36" w:rsidP="00593DBE">
      <w:r>
        <w:br w:type="page"/>
      </w:r>
    </w:p>
    <w:p w14:paraId="763EA515" w14:textId="07CDB807" w:rsidR="0075052B" w:rsidRDefault="0075052B" w:rsidP="00C4558F">
      <w:pPr>
        <w:pStyle w:val="2"/>
      </w:pPr>
      <w:r>
        <w:rPr>
          <w:rFonts w:hint="eastAsia"/>
        </w:rPr>
        <w:lastRenderedPageBreak/>
        <w:t>Network Management</w:t>
      </w:r>
    </w:p>
    <w:p w14:paraId="40910485" w14:textId="3406379E" w:rsidR="0075052B" w:rsidRPr="007232E8" w:rsidRDefault="007232E8" w:rsidP="00C4558F">
      <w:pPr>
        <w:ind w:firstLine="425"/>
      </w:pPr>
      <w:r>
        <w:t>The International Organization for Standardization (ISO) has created a network management model. Five areas of network management are defined:</w:t>
      </w:r>
      <w:r w:rsidRPr="007232E8">
        <w:t xml:space="preserve"> </w:t>
      </w:r>
    </w:p>
    <w:p w14:paraId="78A0E2AF" w14:textId="77777777" w:rsidR="007232E8" w:rsidRDefault="007232E8" w:rsidP="00C4558F">
      <w:pPr>
        <w:pStyle w:val="ac"/>
        <w:numPr>
          <w:ilvl w:val="0"/>
          <w:numId w:val="58"/>
        </w:numPr>
        <w:ind w:leftChars="0"/>
      </w:pPr>
      <w:r w:rsidRPr="00C4558F">
        <w:rPr>
          <w:b/>
        </w:rPr>
        <w:t>Performance management.</w:t>
      </w:r>
      <w:r>
        <w:t xml:space="preserve"> </w:t>
      </w:r>
    </w:p>
    <w:p w14:paraId="2B1B3D53" w14:textId="4D6419D0" w:rsidR="007232E8" w:rsidRDefault="007232E8" w:rsidP="00C4558F">
      <w:pPr>
        <w:pStyle w:val="ac"/>
        <w:ind w:leftChars="0"/>
      </w:pPr>
      <w:r>
        <w:t xml:space="preserve">The goal of performance management is to quantify, measure, report, analyze, and control the performance of different network components. </w:t>
      </w:r>
    </w:p>
    <w:p w14:paraId="10AFBAD1" w14:textId="77777777" w:rsidR="007232E8" w:rsidRDefault="007232E8" w:rsidP="00C4558F">
      <w:pPr>
        <w:pStyle w:val="ac"/>
        <w:numPr>
          <w:ilvl w:val="0"/>
          <w:numId w:val="58"/>
        </w:numPr>
        <w:ind w:leftChars="0"/>
      </w:pPr>
      <w:r w:rsidRPr="00C4558F">
        <w:rPr>
          <w:b/>
        </w:rPr>
        <w:t>Fault management.</w:t>
      </w:r>
      <w:r>
        <w:t xml:space="preserve"> </w:t>
      </w:r>
    </w:p>
    <w:p w14:paraId="476B4836" w14:textId="196987A2" w:rsidR="007232E8" w:rsidRDefault="007232E8" w:rsidP="00C4558F">
      <w:pPr>
        <w:pStyle w:val="ac"/>
        <w:ind w:leftChars="0"/>
      </w:pPr>
      <w:r>
        <w:t xml:space="preserve">The goal of fault management is to log, detect, and respond to fault conditions in the network. </w:t>
      </w:r>
    </w:p>
    <w:p w14:paraId="1CC68CA4" w14:textId="77777777" w:rsidR="007232E8" w:rsidRDefault="007232E8" w:rsidP="00C4558F">
      <w:pPr>
        <w:pStyle w:val="ac"/>
        <w:numPr>
          <w:ilvl w:val="0"/>
          <w:numId w:val="58"/>
        </w:numPr>
        <w:ind w:leftChars="0"/>
      </w:pPr>
      <w:r w:rsidRPr="00C4558F">
        <w:rPr>
          <w:b/>
        </w:rPr>
        <w:t>Configuration management.</w:t>
      </w:r>
      <w:r>
        <w:t xml:space="preserve"> </w:t>
      </w:r>
    </w:p>
    <w:p w14:paraId="3F1571D5" w14:textId="1479DDC8" w:rsidR="007232E8" w:rsidRDefault="007232E8" w:rsidP="00C4558F">
      <w:pPr>
        <w:pStyle w:val="ac"/>
        <w:ind w:leftChars="0"/>
      </w:pPr>
      <w:r>
        <w:t xml:space="preserve">Configuration management allows a network manager to track which devices are on the managed network and the hardware and software configurations of these devices. </w:t>
      </w:r>
    </w:p>
    <w:p w14:paraId="223DF3D3" w14:textId="77777777" w:rsidR="007232E8" w:rsidRDefault="007232E8" w:rsidP="00C4558F">
      <w:pPr>
        <w:pStyle w:val="ac"/>
        <w:numPr>
          <w:ilvl w:val="0"/>
          <w:numId w:val="58"/>
        </w:numPr>
        <w:ind w:leftChars="0"/>
      </w:pPr>
      <w:r w:rsidRPr="00C4558F">
        <w:rPr>
          <w:b/>
        </w:rPr>
        <w:t>Accounting management.</w:t>
      </w:r>
      <w:r>
        <w:t xml:space="preserve"> </w:t>
      </w:r>
    </w:p>
    <w:p w14:paraId="547AD821" w14:textId="7B01E17B" w:rsidR="007232E8" w:rsidRDefault="007232E8" w:rsidP="00C4558F">
      <w:pPr>
        <w:pStyle w:val="ac"/>
        <w:ind w:leftChars="0"/>
      </w:pPr>
      <w:r>
        <w:t xml:space="preserve">Accounting management allows the network manager to specify, log, and control user and device access to network resources. </w:t>
      </w:r>
    </w:p>
    <w:p w14:paraId="123419AE" w14:textId="77777777" w:rsidR="007232E8" w:rsidRPr="00C4558F" w:rsidRDefault="007232E8" w:rsidP="00C4558F">
      <w:pPr>
        <w:pStyle w:val="ac"/>
        <w:numPr>
          <w:ilvl w:val="0"/>
          <w:numId w:val="58"/>
        </w:numPr>
        <w:ind w:leftChars="0"/>
      </w:pPr>
      <w:r w:rsidRPr="00C4558F">
        <w:rPr>
          <w:b/>
        </w:rPr>
        <w:t>Security management.</w:t>
      </w:r>
    </w:p>
    <w:p w14:paraId="166726BB" w14:textId="65CDC918" w:rsidR="0075052B" w:rsidRPr="0075052B" w:rsidRDefault="007232E8" w:rsidP="00C4558F">
      <w:pPr>
        <w:pStyle w:val="ac"/>
        <w:ind w:leftChars="0"/>
      </w:pPr>
      <w:r>
        <w:t xml:space="preserve">The goal of security management is to control access to network resources according to some well-defined policy. </w:t>
      </w:r>
    </w:p>
    <w:p w14:paraId="35D20938" w14:textId="77777777" w:rsidR="00FE42B6" w:rsidRPr="00FE42B6" w:rsidRDefault="00FE42B6" w:rsidP="00593DBE"/>
    <w:p w14:paraId="11E9FFCC" w14:textId="34CC7CF9" w:rsidR="00C80433" w:rsidRDefault="00C80433" w:rsidP="00C86A21">
      <w:pPr>
        <w:pStyle w:val="2"/>
      </w:pPr>
      <w:bookmarkStart w:id="908" w:name="_Toc50621765"/>
      <w:r>
        <w:lastRenderedPageBreak/>
        <w:t>Network devices</w:t>
      </w:r>
      <w:bookmarkEnd w:id="908"/>
    </w:p>
    <w:p w14:paraId="3891C771" w14:textId="7248691D" w:rsidR="00E90017" w:rsidRDefault="00984A34" w:rsidP="00C86A21">
      <w:pPr>
        <w:pStyle w:val="3"/>
      </w:pPr>
      <w:bookmarkStart w:id="909" w:name="_Toc50621766"/>
      <w:r>
        <w:rPr>
          <w:rFonts w:hint="eastAsia"/>
        </w:rPr>
        <w:t>Introduction</w:t>
      </w:r>
      <w:bookmarkEnd w:id="909"/>
    </w:p>
    <w:p w14:paraId="5EF56143" w14:textId="0ED707F4" w:rsidR="00984A34" w:rsidRDefault="00DC1618">
      <w:r>
        <w:rPr>
          <w:noProof/>
        </w:rPr>
        <w:drawing>
          <wp:inline distT="0" distB="0" distL="0" distR="0" wp14:anchorId="1DB100AC" wp14:editId="2A739A08">
            <wp:extent cx="4991100" cy="6486525"/>
            <wp:effectExtent l="0" t="0" r="0" b="9525"/>
            <wp:docPr id="121965" name="圖片 12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991100" cy="6486525"/>
                    </a:xfrm>
                    <a:prstGeom prst="rect">
                      <a:avLst/>
                    </a:prstGeom>
                  </pic:spPr>
                </pic:pic>
              </a:graphicData>
            </a:graphic>
          </wp:inline>
        </w:drawing>
      </w:r>
      <w:r w:rsidDel="00DC1618">
        <w:rPr>
          <w:rFonts w:hint="eastAsia"/>
        </w:rPr>
        <w:t xml:space="preserve"> </w:t>
      </w:r>
    </w:p>
    <w:p w14:paraId="06A13E8E" w14:textId="5B0668CF" w:rsidR="00984A34" w:rsidRDefault="00984A34" w:rsidP="00C86A21">
      <w:pPr>
        <w:pStyle w:val="3"/>
      </w:pPr>
      <w:bookmarkStart w:id="910" w:name="_Toc50621767"/>
      <w:r>
        <w:rPr>
          <w:rFonts w:hint="eastAsia"/>
        </w:rPr>
        <w:lastRenderedPageBreak/>
        <w:t>Hub</w:t>
      </w:r>
      <w:r>
        <w:t>s and Switches</w:t>
      </w:r>
      <w:bookmarkEnd w:id="910"/>
    </w:p>
    <w:p w14:paraId="3387C442" w14:textId="6A58E5D1" w:rsidR="00984A34" w:rsidRDefault="00D8271A" w:rsidP="00C4558F">
      <w:pPr>
        <w:pStyle w:val="4"/>
      </w:pPr>
      <w:r>
        <w:t>Hubs</w:t>
      </w:r>
    </w:p>
    <w:p w14:paraId="55580D5B" w14:textId="2B219DB4" w:rsidR="00B13BDB" w:rsidRDefault="00D8271A" w:rsidP="00C4558F">
      <w:pPr>
        <w:ind w:firstLine="480"/>
      </w:pPr>
      <w:r>
        <w:t>H</w:t>
      </w:r>
      <w:r>
        <w:rPr>
          <w:rFonts w:hint="eastAsia"/>
        </w:rPr>
        <w:t xml:space="preserve">ub is </w:t>
      </w:r>
      <w:r>
        <w:t xml:space="preserve">a physical-layer repeaters. Bits coming in one link go out all other links at same rate. All nodes connected to hub can collide with one and another. </w:t>
      </w:r>
      <w:r w:rsidR="00EF1E98">
        <w:t>There is no frame buffer or CS</w:t>
      </w:r>
      <w:r w:rsidR="00EF1E98">
        <w:rPr>
          <w:rFonts w:hint="eastAsia"/>
        </w:rPr>
        <w:t>MD/CD.</w:t>
      </w:r>
    </w:p>
    <w:p w14:paraId="43ABDE8D" w14:textId="206228F0" w:rsidR="00EF1E98" w:rsidRDefault="00EF1E98" w:rsidP="00C4558F">
      <w:pPr>
        <w:pStyle w:val="4"/>
      </w:pPr>
      <w:r>
        <w:rPr>
          <w:rFonts w:hint="eastAsia"/>
        </w:rPr>
        <w:t>Switches</w:t>
      </w:r>
    </w:p>
    <w:p w14:paraId="7C1A84B6" w14:textId="22A89BAD" w:rsidR="00EF1E98" w:rsidRDefault="00D97C85" w:rsidP="00C4558F">
      <w:pPr>
        <w:ind w:firstLine="480"/>
      </w:pPr>
      <w:r>
        <w:t>This l</w:t>
      </w:r>
      <w:r w:rsidR="00EF1E98">
        <w:rPr>
          <w:rFonts w:hint="eastAsia"/>
        </w:rPr>
        <w:t>ink-layer device is smart</w:t>
      </w:r>
      <w:r w:rsidR="007232E8">
        <w:t>er</w:t>
      </w:r>
      <w:r w:rsidR="00EF1E98">
        <w:rPr>
          <w:rFonts w:hint="eastAsia"/>
        </w:rPr>
        <w:t xml:space="preserve"> than hub, taking active role. </w:t>
      </w:r>
      <w:r w:rsidR="00EF1E98">
        <w:t xml:space="preserve">Switches not only store and forward Ethernet frames but examine incoming frame’s MAC address, selectively forward frame to one-or-more outgoing links when frame is to be forwarded on segment by CSMA/CD. </w:t>
      </w:r>
    </w:p>
    <w:p w14:paraId="0E37AFCD" w14:textId="76B99912" w:rsidR="00DF432E" w:rsidRDefault="00EF1E98" w:rsidP="00C4558F">
      <w:pPr>
        <w:ind w:firstLine="480"/>
      </w:pPr>
      <w:r>
        <w:t xml:space="preserve">Hosts attached with same switch are transparent as they are in the same subnet. Switches do not need to be configured for new hosts, the feature of plug-and-play is pretty convenient </w:t>
      </w:r>
      <w:r w:rsidR="00DF432E">
        <w:t>for network users. It can create its switch table by</w:t>
      </w:r>
      <w:r w:rsidR="000161FA">
        <w:t xml:space="preserve"> storing the transmission history or broadcasting</w:t>
      </w:r>
      <w:r w:rsidR="00627A6B">
        <w:t xml:space="preserve"> (flooding to all)</w:t>
      </w:r>
      <w:r w:rsidR="000161FA">
        <w:t xml:space="preserve"> for the destination</w:t>
      </w:r>
      <w:r w:rsidR="00DF432E">
        <w:t>.</w:t>
      </w:r>
      <w:r w:rsidR="00104D01">
        <w:rPr>
          <w:rFonts w:hint="eastAsia"/>
        </w:rPr>
        <w:t xml:space="preserve"> </w:t>
      </w:r>
      <w:r w:rsidR="00DF432E">
        <w:t>Switches</w:t>
      </w:r>
      <w:r w:rsidR="00104D01">
        <w:t xml:space="preserve"> also </w:t>
      </w:r>
      <w:r w:rsidR="00DF432E">
        <w:t>support packets buffer.</w:t>
      </w:r>
    </w:p>
    <w:p w14:paraId="7DDE21BA" w14:textId="77777777" w:rsidR="00D97C85" w:rsidRDefault="00D97C85"/>
    <w:p w14:paraId="7A80F8EE" w14:textId="4C34DFD1" w:rsidR="00984A34" w:rsidRDefault="00984A34" w:rsidP="00C86A21">
      <w:pPr>
        <w:pStyle w:val="3"/>
      </w:pPr>
      <w:bookmarkStart w:id="911" w:name="_Toc50116963"/>
      <w:bookmarkStart w:id="912" w:name="_Toc50621768"/>
      <w:bookmarkStart w:id="913" w:name="_Toc50621769"/>
      <w:bookmarkEnd w:id="911"/>
      <w:bookmarkEnd w:id="912"/>
      <w:r>
        <w:rPr>
          <w:rFonts w:hint="eastAsia"/>
        </w:rPr>
        <w:lastRenderedPageBreak/>
        <w:t>Network Router</w:t>
      </w:r>
      <w:r>
        <w:t>s</w:t>
      </w:r>
      <w:bookmarkEnd w:id="913"/>
    </w:p>
    <w:p w14:paraId="5C651852" w14:textId="25884A5D" w:rsidR="0030371C" w:rsidRPr="006421D3" w:rsidRDefault="0030371C" w:rsidP="00C4558F">
      <w:pPr>
        <w:jc w:val="center"/>
      </w:pPr>
      <w:r>
        <w:rPr>
          <w:noProof/>
        </w:rPr>
        <w:drawing>
          <wp:inline distT="0" distB="0" distL="0" distR="0" wp14:anchorId="78998B41" wp14:editId="358022AB">
            <wp:extent cx="3562350" cy="4667250"/>
            <wp:effectExtent l="0" t="0" r="0" b="0"/>
            <wp:docPr id="176178" name="圖片 176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562350" cy="4667250"/>
                    </a:xfrm>
                    <a:prstGeom prst="rect">
                      <a:avLst/>
                    </a:prstGeom>
                  </pic:spPr>
                </pic:pic>
              </a:graphicData>
            </a:graphic>
          </wp:inline>
        </w:drawing>
      </w:r>
    </w:p>
    <w:p w14:paraId="23AA02A9" w14:textId="106B0D48" w:rsidR="00984A34" w:rsidRDefault="00B13BDB" w:rsidP="00C86A21">
      <w:pPr>
        <w:ind w:left="480"/>
      </w:pPr>
      <w:r>
        <w:rPr>
          <w:rFonts w:hint="eastAsia"/>
        </w:rPr>
        <w:t>To be added.</w:t>
      </w:r>
    </w:p>
    <w:p w14:paraId="237B2746" w14:textId="77777777" w:rsidR="00984A34" w:rsidRDefault="00984A34"/>
    <w:p w14:paraId="4ADF14BA" w14:textId="53DD3C3B" w:rsidR="00984A34" w:rsidRDefault="00984A34" w:rsidP="00C86A21">
      <w:pPr>
        <w:pStyle w:val="3"/>
      </w:pPr>
      <w:bookmarkStart w:id="914" w:name="_Toc50621770"/>
      <w:r>
        <w:rPr>
          <w:rFonts w:hint="eastAsia"/>
        </w:rPr>
        <w:t>Bridges</w:t>
      </w:r>
      <w:r>
        <w:t>, Gateways and Repeaters</w:t>
      </w:r>
      <w:bookmarkEnd w:id="914"/>
    </w:p>
    <w:p w14:paraId="44F216F5" w14:textId="4DC0CE63" w:rsidR="007F69BA" w:rsidRDefault="007F69BA" w:rsidP="007F69BA">
      <w:pPr>
        <w:ind w:left="425"/>
      </w:pPr>
      <w:r>
        <w:rPr>
          <w:rFonts w:hint="eastAsia"/>
        </w:rPr>
        <w:t>To</w:t>
      </w:r>
      <w:r>
        <w:t xml:space="preserve"> be added.</w:t>
      </w:r>
    </w:p>
    <w:p w14:paraId="695C9506" w14:textId="77777777" w:rsidR="00984A34" w:rsidRDefault="00984A34"/>
    <w:p w14:paraId="5AC1C950" w14:textId="77777777" w:rsidR="00140933" w:rsidRDefault="00140933"/>
    <w:p w14:paraId="5754F334" w14:textId="19B2643E" w:rsidR="00140933" w:rsidRDefault="00140933" w:rsidP="00C86A21">
      <w:pPr>
        <w:pStyle w:val="4"/>
      </w:pPr>
      <w:r>
        <w:rPr>
          <w:rFonts w:hint="eastAsia"/>
        </w:rPr>
        <w:t>Gateway</w:t>
      </w:r>
      <w:r>
        <w:t>s</w:t>
      </w:r>
    </w:p>
    <w:p w14:paraId="5A4B0D9C" w14:textId="44D51FED" w:rsidR="00A34E65" w:rsidRDefault="00A34E65" w:rsidP="00C4558F">
      <w:pPr>
        <w:ind w:firstLine="480"/>
      </w:pPr>
      <w:r>
        <w:t>A network gateway is a device with dedicated hardware and software that translates between two</w:t>
      </w:r>
      <w:r>
        <w:rPr>
          <w:rFonts w:hint="eastAsia"/>
        </w:rPr>
        <w:t xml:space="preserve"> </w:t>
      </w:r>
      <w:r>
        <w:t xml:space="preserve">different protocols, making communication possible between networks of different architectures and protocols. </w:t>
      </w:r>
    </w:p>
    <w:p w14:paraId="1AA675EA" w14:textId="2117A659" w:rsidR="00140933" w:rsidRDefault="00A34E65" w:rsidP="00C4558F">
      <w:pPr>
        <w:ind w:firstLine="480"/>
      </w:pPr>
      <w:r>
        <w:lastRenderedPageBreak/>
        <w:t xml:space="preserve">Network gateways are also called protocol converters or translators, and can </w:t>
      </w:r>
      <w:r w:rsidRPr="00C4558F">
        <w:rPr>
          <w:i/>
        </w:rPr>
        <w:t>operate at any layer of the OSI mode</w:t>
      </w:r>
      <w:r>
        <w:t>l.</w:t>
      </w:r>
    </w:p>
    <w:p w14:paraId="0EA29306" w14:textId="29BEA1C7" w:rsidR="00A34E65" w:rsidRDefault="0036302C" w:rsidP="0036302C">
      <w:r>
        <w:tab/>
        <w:t xml:space="preserve">There are three main categories of gateways: </w:t>
      </w:r>
      <w:r w:rsidRPr="00C4558F">
        <w:rPr>
          <w:b/>
        </w:rPr>
        <w:t>protocol gateways</w:t>
      </w:r>
      <w:r>
        <w:t xml:space="preserve">; </w:t>
      </w:r>
      <w:r w:rsidRPr="00C4558F">
        <w:rPr>
          <w:b/>
        </w:rPr>
        <w:t>application gateways</w:t>
      </w:r>
      <w:r>
        <w:t xml:space="preserve">; and </w:t>
      </w:r>
      <w:r w:rsidRPr="00C4558F">
        <w:rPr>
          <w:b/>
        </w:rPr>
        <w:t>security gateways</w:t>
      </w:r>
      <w:r>
        <w:t>.</w:t>
      </w:r>
    </w:p>
    <w:p w14:paraId="4F4E9579" w14:textId="65E41E64" w:rsidR="0036302C" w:rsidRDefault="00905B4F">
      <w:r>
        <w:tab/>
        <w:t>Three functions can be found in gateways:</w:t>
      </w:r>
    </w:p>
    <w:p w14:paraId="3D3F617D" w14:textId="77777777" w:rsidR="00220FD6" w:rsidRDefault="00905B4F" w:rsidP="00C4558F">
      <w:pPr>
        <w:pStyle w:val="ac"/>
        <w:numPr>
          <w:ilvl w:val="0"/>
          <w:numId w:val="58"/>
        </w:numPr>
        <w:ind w:leftChars="0"/>
      </w:pPr>
      <w:r w:rsidRPr="00C4558F">
        <w:rPr>
          <w:b/>
        </w:rPr>
        <w:t>Data tunneling</w:t>
      </w:r>
      <w:r>
        <w:t xml:space="preserve">: Tunneling is a relatively common technique for passing data through an otherwise incompatible network region. </w:t>
      </w:r>
    </w:p>
    <w:p w14:paraId="318C13E6" w14:textId="438BCF67" w:rsidR="00905B4F" w:rsidRDefault="00905B4F" w:rsidP="00C4558F">
      <w:pPr>
        <w:pStyle w:val="ac"/>
        <w:ind w:leftChars="0" w:firstLine="480"/>
      </w:pPr>
      <w:r>
        <w:t>Data packets are encapsulated with framing that is recognized by the network that will be transporting it. Unacceptable packets are disguised in an acceptable format by encapsulated with framing that can be transported. It can also be used to defeat firewalls by encapsulating protocols that would be blocked from entry to a private network region.</w:t>
      </w:r>
    </w:p>
    <w:p w14:paraId="7418BB67" w14:textId="1930A391" w:rsidR="00F50073" w:rsidRDefault="00F50073" w:rsidP="00C4558F">
      <w:pPr>
        <w:pStyle w:val="ac"/>
        <w:numPr>
          <w:ilvl w:val="0"/>
          <w:numId w:val="58"/>
        </w:numPr>
        <w:ind w:leftChars="0"/>
      </w:pPr>
      <w:r w:rsidRPr="00C4558F">
        <w:rPr>
          <w:b/>
        </w:rPr>
        <w:t>Resolve frame format mismatches</w:t>
      </w:r>
      <w:r>
        <w:t>. Different networks have frame structures and media access mechanisms that make them unable to interoperate directly. The current generation of multiple protocol switches usually provides a high-bandwidth backplane that functions as a layer 2 protocol converting gateway which provides on-the-fly translation of the dissimilar portions of the frame structures.</w:t>
      </w:r>
    </w:p>
    <w:p w14:paraId="0DEF08C0" w14:textId="31CEAC3B" w:rsidR="00A34E65" w:rsidRDefault="00F50073" w:rsidP="00C4558F">
      <w:pPr>
        <w:pStyle w:val="ac"/>
        <w:numPr>
          <w:ilvl w:val="0"/>
          <w:numId w:val="58"/>
        </w:numPr>
        <w:ind w:leftChars="0"/>
      </w:pPr>
      <w:r w:rsidRPr="00C4558F">
        <w:rPr>
          <w:b/>
        </w:rPr>
        <w:t>Resolve transmission rate mismatches.</w:t>
      </w:r>
      <w:r>
        <w:t xml:space="preserve"> The memory buffers in network devices can resolve the transmission rate differences. This memory buffers incoming and outgoing packets long enough for the gateways to determine which, if any, of the access list permissions apply. It can also be used to buffer the speed mismatches that may exist between the various network technologies.</w:t>
      </w:r>
    </w:p>
    <w:p w14:paraId="60B230CB" w14:textId="77777777" w:rsidR="00F50073" w:rsidRDefault="00F50073" w:rsidP="00F50073"/>
    <w:p w14:paraId="5B53AC86" w14:textId="41DE1EE7" w:rsidR="000F19DD" w:rsidRDefault="000F19DD" w:rsidP="00F50073">
      <w:r w:rsidRPr="000F19DD">
        <w:t>(a) Protocol gateways</w:t>
      </w:r>
    </w:p>
    <w:p w14:paraId="2F06C206" w14:textId="74B708F7" w:rsidR="00F50073" w:rsidRDefault="000F19DD" w:rsidP="00F50073">
      <w:r>
        <w:tab/>
      </w:r>
      <w:r w:rsidRPr="000F19DD">
        <w:t>Protocol gateways usually convert (or translate) between protocols.</w:t>
      </w:r>
    </w:p>
    <w:p w14:paraId="314E37B2" w14:textId="3061EA21" w:rsidR="00F50073" w:rsidRDefault="002E6BE3" w:rsidP="002E6BE3">
      <w:r>
        <w:tab/>
        <w:t>An example of protocol gateways used in industrial control networks: a serial gateway can collect data from the devices on the serial RS232/422/485/ASCII subnetwork, where the data are stored in the memory, which can be accessed by the Fieldbus/Ethernet network.</w:t>
      </w:r>
    </w:p>
    <w:p w14:paraId="20BB8780" w14:textId="26DB3295" w:rsidR="00F50073" w:rsidRPr="002E6BE3" w:rsidRDefault="002E6BE3" w:rsidP="00C4558F">
      <w:pPr>
        <w:jc w:val="center"/>
      </w:pPr>
      <w:r>
        <w:rPr>
          <w:noProof/>
        </w:rPr>
        <w:lastRenderedPageBreak/>
        <w:drawing>
          <wp:inline distT="0" distB="0" distL="0" distR="0" wp14:anchorId="4230586B" wp14:editId="66026C1E">
            <wp:extent cx="4716582" cy="5137484"/>
            <wp:effectExtent l="0" t="0" r="8255" b="6350"/>
            <wp:docPr id="176141" name="圖片 176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746423" cy="5169988"/>
                    </a:xfrm>
                    <a:prstGeom prst="rect">
                      <a:avLst/>
                    </a:prstGeom>
                  </pic:spPr>
                </pic:pic>
              </a:graphicData>
            </a:graphic>
          </wp:inline>
        </w:drawing>
      </w:r>
    </w:p>
    <w:p w14:paraId="5549F930" w14:textId="77777777" w:rsidR="00F50073" w:rsidRDefault="00F50073" w:rsidP="00F50073"/>
    <w:p w14:paraId="05FAAAEC" w14:textId="2AA6BE5A" w:rsidR="002E6BE3" w:rsidRDefault="002E6BE3" w:rsidP="00F50073">
      <w:r>
        <w:t>(b) Application gateways</w:t>
      </w:r>
    </w:p>
    <w:p w14:paraId="57CF7149" w14:textId="2112AC90" w:rsidR="002E6BE3" w:rsidRDefault="005C63AE" w:rsidP="002E6BE3">
      <w:r>
        <w:tab/>
      </w:r>
      <w:r w:rsidRPr="005C63AE">
        <w:t>Application Gateway is a type of firewall that provides application-level control over network traffic.</w:t>
      </w:r>
      <w:r>
        <w:t xml:space="preserve"> </w:t>
      </w:r>
      <w:r w:rsidR="002E6BE3">
        <w:t>The typical application gateway accepts inputs in one format, translates it, and ships the outputs in</w:t>
      </w:r>
      <w:r w:rsidR="002E6BE3">
        <w:rPr>
          <w:rFonts w:hint="eastAsia"/>
        </w:rPr>
        <w:t xml:space="preserve"> </w:t>
      </w:r>
      <w:r w:rsidR="002E6BE3">
        <w:t>a new format. The input and output interfaces can either be separate, or use the same network</w:t>
      </w:r>
      <w:r w:rsidR="002E6BE3">
        <w:rPr>
          <w:rFonts w:hint="eastAsia"/>
        </w:rPr>
        <w:t xml:space="preserve"> </w:t>
      </w:r>
      <w:r w:rsidR="002E6BE3">
        <w:t xml:space="preserve">connection. A single application can have multiple application gateways. </w:t>
      </w:r>
    </w:p>
    <w:p w14:paraId="7227B0C1" w14:textId="22DF0D9B" w:rsidR="002E6BE3" w:rsidRDefault="002E6BE3" w:rsidP="00C4558F">
      <w:pPr>
        <w:ind w:firstLine="480"/>
      </w:pPr>
      <w:r>
        <w:t>For example, electronic mail</w:t>
      </w:r>
      <w:r>
        <w:rPr>
          <w:rFonts w:hint="eastAsia"/>
        </w:rPr>
        <w:t xml:space="preserve"> </w:t>
      </w:r>
      <w:r>
        <w:t>can be implemented in a wide variety of formats. Servers that provide electronic mail may be required</w:t>
      </w:r>
      <w:r>
        <w:rPr>
          <w:rFonts w:hint="eastAsia"/>
        </w:rPr>
        <w:t xml:space="preserve"> </w:t>
      </w:r>
      <w:r>
        <w:t>to interact with other electronic mail servers, regardless of their format. The only way to do this is to</w:t>
      </w:r>
      <w:r>
        <w:rPr>
          <w:rFonts w:hint="eastAsia"/>
        </w:rPr>
        <w:t xml:space="preserve"> </w:t>
      </w:r>
      <w:r>
        <w:t>support multiple gateway interfaces.</w:t>
      </w:r>
    </w:p>
    <w:p w14:paraId="4369B1A5" w14:textId="78934EDD" w:rsidR="002E6BE3" w:rsidRDefault="002E6BE3" w:rsidP="00C4558F">
      <w:pPr>
        <w:ind w:firstLine="480"/>
      </w:pPr>
      <w:commentRangeStart w:id="915"/>
      <w:r>
        <w:t>Application gateways can be used to connect LAN clients to external data sources. This type of</w:t>
      </w:r>
      <w:r>
        <w:rPr>
          <w:rFonts w:hint="eastAsia"/>
        </w:rPr>
        <w:t xml:space="preserve"> </w:t>
      </w:r>
      <w:r>
        <w:t>gateway provides for local connectivity to an interactive application.</w:t>
      </w:r>
      <w:commentRangeEnd w:id="915"/>
      <w:r w:rsidR="00220FD6">
        <w:rPr>
          <w:rStyle w:val="af3"/>
        </w:rPr>
        <w:commentReference w:id="915"/>
      </w:r>
      <w:r>
        <w:t xml:space="preserve"> Keeping the logic and executable</w:t>
      </w:r>
      <w:r>
        <w:rPr>
          <w:rFonts w:hint="eastAsia"/>
        </w:rPr>
        <w:t xml:space="preserve"> </w:t>
      </w:r>
      <w:r>
        <w:t>code of the applications on the same LAN as the client base avoids lower bandwidth, higher-latency</w:t>
      </w:r>
      <w:r>
        <w:rPr>
          <w:rFonts w:hint="eastAsia"/>
        </w:rPr>
        <w:t xml:space="preserve"> </w:t>
      </w:r>
      <w:r>
        <w:t xml:space="preserve">WANs, which in turn, </w:t>
      </w:r>
      <w:r>
        <w:lastRenderedPageBreak/>
        <w:t>enables better response time to clients. The application gateway would then ship</w:t>
      </w:r>
      <w:r>
        <w:rPr>
          <w:rFonts w:hint="eastAsia"/>
        </w:rPr>
        <w:t xml:space="preserve"> </w:t>
      </w:r>
      <w:r>
        <w:t>an I/O request to the appropriate networked computer that housed the data requested by the client. The</w:t>
      </w:r>
      <w:r>
        <w:rPr>
          <w:rFonts w:hint="eastAsia"/>
        </w:rPr>
        <w:t xml:space="preserve"> </w:t>
      </w:r>
      <w:r>
        <w:t>data are fetched and reformatted as needed for presentation to the client.</w:t>
      </w:r>
    </w:p>
    <w:p w14:paraId="229D0F86" w14:textId="77777777" w:rsidR="004A4935" w:rsidRDefault="004A4935" w:rsidP="00C4558F">
      <w:pPr>
        <w:ind w:firstLine="480"/>
      </w:pPr>
    </w:p>
    <w:p w14:paraId="16F20CD2" w14:textId="77777777" w:rsidR="004A4935" w:rsidRDefault="004A4935" w:rsidP="004A4935">
      <w:r>
        <w:t>(c) Security gateways</w:t>
      </w:r>
    </w:p>
    <w:p w14:paraId="27D70F3B" w14:textId="2C87671A" w:rsidR="004A4935" w:rsidRDefault="004A4935" w:rsidP="00C4558F">
      <w:pPr>
        <w:ind w:firstLine="480"/>
      </w:pPr>
      <w:r>
        <w:t>The security gateway is a network gateway that acts as a firewall to filter packets and separate</w:t>
      </w:r>
      <w:r>
        <w:rPr>
          <w:rFonts w:hint="eastAsia"/>
        </w:rPr>
        <w:t xml:space="preserve"> </w:t>
      </w:r>
      <w:r>
        <w:t xml:space="preserve">a proprietary network, such as an intranet, from a public one, such as the Internet. </w:t>
      </w:r>
    </w:p>
    <w:p w14:paraId="38AE27D1" w14:textId="77777777" w:rsidR="004A4935" w:rsidRDefault="004A4935" w:rsidP="00C4558F">
      <w:pPr>
        <w:ind w:firstLine="480"/>
      </w:pPr>
      <w:r>
        <w:t>To</w:t>
      </w:r>
      <w:r>
        <w:rPr>
          <w:rFonts w:hint="eastAsia"/>
        </w:rPr>
        <w:t xml:space="preserve"> </w:t>
      </w:r>
      <w:r>
        <w:t>protect a local network, a gateway is usually used to connect between the local and public network.</w:t>
      </w:r>
      <w:r>
        <w:rPr>
          <w:rFonts w:hint="eastAsia"/>
        </w:rPr>
        <w:t xml:space="preserve"> </w:t>
      </w:r>
      <w:r>
        <w:t>Through the use of network address translation techniques, a gateway provides security as a firewall</w:t>
      </w:r>
      <w:r>
        <w:rPr>
          <w:rFonts w:hint="eastAsia"/>
        </w:rPr>
        <w:t xml:space="preserve"> </w:t>
      </w:r>
      <w:r>
        <w:t>while enabling machines with local IP addresses to access the Internet through the unique global</w:t>
      </w:r>
      <w:r>
        <w:rPr>
          <w:rFonts w:hint="eastAsia"/>
        </w:rPr>
        <w:t xml:space="preserve"> </w:t>
      </w:r>
      <w:r>
        <w:t>address of the gateway. The gateway will receive the packet from the local machine, and substitute its</w:t>
      </w:r>
      <w:r>
        <w:rPr>
          <w:rFonts w:hint="eastAsia"/>
        </w:rPr>
        <w:t xml:space="preserve"> </w:t>
      </w:r>
      <w:r>
        <w:t>external IP address and a new port address into the source fields of the IP and UDP headers. Data</w:t>
      </w:r>
      <w:r>
        <w:rPr>
          <w:rFonts w:hint="eastAsia"/>
        </w:rPr>
        <w:t xml:space="preserve"> </w:t>
      </w:r>
      <w:r>
        <w:t xml:space="preserve">packets entering or exiting a local network are screened or filtered in a firewall. </w:t>
      </w:r>
    </w:p>
    <w:p w14:paraId="4B72558B" w14:textId="234ABF2A" w:rsidR="004A4935" w:rsidRDefault="004A4935" w:rsidP="00C4558F">
      <w:pPr>
        <w:ind w:firstLine="480"/>
      </w:pPr>
      <w:r>
        <w:t>A gateway may also</w:t>
      </w:r>
      <w:r>
        <w:rPr>
          <w:rFonts w:hint="eastAsia"/>
        </w:rPr>
        <w:t xml:space="preserve"> </w:t>
      </w:r>
      <w:r>
        <w:t>secure data packets transmitted between, for example, certain local networks, so acting as both</w:t>
      </w:r>
      <w:r>
        <w:rPr>
          <w:rFonts w:hint="eastAsia"/>
        </w:rPr>
        <w:t xml:space="preserve"> </w:t>
      </w:r>
      <w:r>
        <w:t>a firewall and a VPN (virtual private network) gateway.</w:t>
      </w:r>
    </w:p>
    <w:p w14:paraId="7C7BC20C" w14:textId="66D80B20" w:rsidR="002E6BE3" w:rsidRDefault="004A4935" w:rsidP="00C4558F">
      <w:pPr>
        <w:ind w:firstLine="480"/>
      </w:pPr>
      <w:r>
        <w:t>In the network for an enterprise, a gateway computer is often also acting as a proxy server and</w:t>
      </w:r>
      <w:r>
        <w:rPr>
          <w:rFonts w:hint="eastAsia"/>
        </w:rPr>
        <w:t xml:space="preserve"> </w:t>
      </w:r>
      <w:r>
        <w:t>a firewall server. A gateway is often associated with both a router, which knows where to direct a given</w:t>
      </w:r>
      <w:r>
        <w:rPr>
          <w:rFonts w:hint="eastAsia"/>
        </w:rPr>
        <w:t xml:space="preserve"> </w:t>
      </w:r>
      <w:r>
        <w:t>packet of data that arrives at the gateway, and a switch, which furnishes the actual path in and out of the</w:t>
      </w:r>
      <w:r>
        <w:rPr>
          <w:rFonts w:hint="eastAsia"/>
        </w:rPr>
        <w:t xml:space="preserve"> </w:t>
      </w:r>
      <w:r>
        <w:t>gateway.</w:t>
      </w:r>
    </w:p>
    <w:p w14:paraId="63240F3D" w14:textId="77777777" w:rsidR="004A4935" w:rsidRDefault="004A4935" w:rsidP="00F50073"/>
    <w:p w14:paraId="7969824E" w14:textId="77777777" w:rsidR="004A4935" w:rsidRDefault="004A4935" w:rsidP="00F50073"/>
    <w:p w14:paraId="50529D08" w14:textId="77777777" w:rsidR="007661BC" w:rsidRDefault="007661BC"/>
    <w:p w14:paraId="0C5F2509" w14:textId="77777777" w:rsidR="007661BC" w:rsidRDefault="007661BC"/>
    <w:p w14:paraId="391C77AD" w14:textId="77777777" w:rsidR="007661BC" w:rsidRDefault="007661BC"/>
    <w:p w14:paraId="14280489" w14:textId="77777777" w:rsidR="007661BC" w:rsidRDefault="007661BC"/>
    <w:p w14:paraId="5E42C9B2" w14:textId="77777777" w:rsidR="007661BC" w:rsidRDefault="007661BC"/>
    <w:p w14:paraId="434087E8" w14:textId="77777777" w:rsidR="007661BC" w:rsidRDefault="007661BC"/>
    <w:p w14:paraId="1DAAABBF" w14:textId="77777777" w:rsidR="007661BC" w:rsidRDefault="007661BC"/>
    <w:p w14:paraId="378B7768" w14:textId="77777777" w:rsidR="007661BC" w:rsidRDefault="007661BC"/>
    <w:p w14:paraId="7C70B362" w14:textId="77777777" w:rsidR="007661BC" w:rsidRDefault="007661BC"/>
    <w:p w14:paraId="5D2512EC" w14:textId="081797C4" w:rsidR="007661BC" w:rsidRDefault="007661BC">
      <w:r>
        <w:br w:type="page"/>
      </w:r>
    </w:p>
    <w:p w14:paraId="0C25E3B8" w14:textId="77777777" w:rsidR="00E90017" w:rsidRDefault="00E90017"/>
    <w:p w14:paraId="44B021D0" w14:textId="1AA1E33B" w:rsidR="00CE65A5" w:rsidRDefault="00CE65A5" w:rsidP="00C4558F">
      <w:pPr>
        <w:pStyle w:val="2"/>
        <w:numPr>
          <w:ilvl w:val="0"/>
          <w:numId w:val="0"/>
        </w:numPr>
        <w:ind w:left="992"/>
      </w:pPr>
      <w:bookmarkStart w:id="916" w:name="_Toc50621771"/>
      <w:r>
        <w:t>Ex. Package or Code M</w:t>
      </w:r>
      <w:r w:rsidRPr="00CE65A5">
        <w:t>anual</w:t>
      </w:r>
      <w:bookmarkEnd w:id="916"/>
    </w:p>
    <w:p w14:paraId="340E0A7F" w14:textId="36F691A4" w:rsidR="00CE65A5" w:rsidRPr="006421D3" w:rsidRDefault="00CE65A5" w:rsidP="00C4558F">
      <w:pPr>
        <w:pStyle w:val="4"/>
      </w:pPr>
      <w:r>
        <w:t>I</w:t>
      </w:r>
      <w:r>
        <w:rPr>
          <w:rFonts w:hint="eastAsia"/>
        </w:rPr>
        <w:t>ptables</w:t>
      </w:r>
    </w:p>
    <w:p w14:paraId="1278131A" w14:textId="4417BD97" w:rsidR="00E90017" w:rsidRDefault="00CE65A5" w:rsidP="00C4558F">
      <w:pPr>
        <w:ind w:left="425"/>
        <w:rPr>
          <w:rFonts w:ascii="Courier New" w:hAnsi="Courier New" w:cs="Courier New"/>
          <w:color w:val="000000"/>
          <w:sz w:val="23"/>
          <w:szCs w:val="23"/>
          <w:shd w:val="clear" w:color="auto" w:fill="F8F9FA"/>
        </w:rPr>
      </w:pPr>
      <w:r w:rsidRPr="00C4558F">
        <w:rPr>
          <w:rFonts w:ascii="Courier New" w:hAnsi="Courier New" w:cs="Courier New"/>
          <w:color w:val="000000"/>
          <w:sz w:val="23"/>
          <w:szCs w:val="23"/>
          <w:highlight w:val="cyan"/>
          <w:shd w:val="clear" w:color="auto" w:fill="F8F9FA"/>
        </w:rPr>
        <w:t>iptables –L</w:t>
      </w:r>
      <w:r>
        <w:rPr>
          <w:rFonts w:ascii="Courier New" w:hAnsi="Courier New" w:cs="Courier New"/>
          <w:color w:val="000000"/>
          <w:sz w:val="23"/>
          <w:szCs w:val="23"/>
          <w:shd w:val="clear" w:color="auto" w:fill="F8F9FA"/>
        </w:rPr>
        <w:t xml:space="preserve">   // list all rules</w:t>
      </w:r>
    </w:p>
    <w:p w14:paraId="27F21D2C" w14:textId="04CD37F7" w:rsidR="00DF5257" w:rsidRDefault="00DF5257" w:rsidP="00C4558F">
      <w:pPr>
        <w:ind w:left="425"/>
        <w:rPr>
          <w:rFonts w:ascii="Courier New" w:hAnsi="Courier New" w:cs="Courier New"/>
          <w:color w:val="000000"/>
          <w:sz w:val="23"/>
          <w:szCs w:val="23"/>
          <w:shd w:val="clear" w:color="auto" w:fill="F8F9FA"/>
        </w:rPr>
      </w:pPr>
      <w:r w:rsidRPr="0099730C">
        <w:rPr>
          <w:rFonts w:ascii="Courier New" w:hAnsi="Courier New" w:cs="Courier New"/>
          <w:color w:val="000000"/>
          <w:sz w:val="23"/>
          <w:szCs w:val="23"/>
          <w:highlight w:val="cyan"/>
          <w:shd w:val="clear" w:color="auto" w:fill="F8F9FA"/>
        </w:rPr>
        <w:t xml:space="preserve">iptables </w:t>
      </w:r>
      <w:r>
        <w:rPr>
          <w:rFonts w:ascii="Courier New" w:hAnsi="Courier New" w:cs="Courier New"/>
          <w:color w:val="000000"/>
          <w:sz w:val="23"/>
          <w:szCs w:val="23"/>
          <w:highlight w:val="cyan"/>
          <w:shd w:val="clear" w:color="auto" w:fill="F8F9FA"/>
        </w:rPr>
        <w:t xml:space="preserve">–t filter </w:t>
      </w:r>
      <w:r w:rsidRPr="0099730C">
        <w:rPr>
          <w:rFonts w:ascii="Courier New" w:hAnsi="Courier New" w:cs="Courier New"/>
          <w:color w:val="000000"/>
          <w:sz w:val="23"/>
          <w:szCs w:val="23"/>
          <w:highlight w:val="cyan"/>
          <w:shd w:val="clear" w:color="auto" w:fill="F8F9FA"/>
        </w:rPr>
        <w:t>–L</w:t>
      </w:r>
      <w:r>
        <w:rPr>
          <w:rFonts w:ascii="Courier New" w:hAnsi="Courier New" w:cs="Courier New"/>
          <w:color w:val="000000"/>
          <w:sz w:val="23"/>
          <w:szCs w:val="23"/>
          <w:shd w:val="clear" w:color="auto" w:fill="F8F9FA"/>
        </w:rPr>
        <w:t xml:space="preserve">   // list certain table rules</w:t>
      </w:r>
    </w:p>
    <w:p w14:paraId="5738C5EE" w14:textId="77777777" w:rsidR="005E2581" w:rsidRDefault="005E2581" w:rsidP="00C4558F">
      <w:pPr>
        <w:ind w:left="425"/>
        <w:rPr>
          <w:rFonts w:ascii="Courier New" w:hAnsi="Courier New" w:cs="Courier New"/>
          <w:color w:val="000000"/>
          <w:sz w:val="23"/>
          <w:szCs w:val="23"/>
          <w:shd w:val="clear" w:color="auto" w:fill="F8F9FA"/>
        </w:rPr>
      </w:pPr>
    </w:p>
    <w:p w14:paraId="2C0B2F06" w14:textId="380E2749" w:rsidR="00CE65A5" w:rsidRDefault="00CE65A5" w:rsidP="00C4558F">
      <w:pPr>
        <w:ind w:left="425"/>
        <w:rPr>
          <w:rFonts w:ascii="Courier New" w:hAnsi="Courier New" w:cs="Courier New"/>
          <w:color w:val="000000"/>
          <w:sz w:val="23"/>
          <w:szCs w:val="23"/>
          <w:shd w:val="clear" w:color="auto" w:fill="F8F9FA"/>
        </w:rPr>
      </w:pPr>
      <w:r w:rsidRPr="00C4558F">
        <w:rPr>
          <w:rFonts w:ascii="Courier New" w:hAnsi="Courier New" w:cs="Courier New"/>
          <w:color w:val="000000"/>
          <w:sz w:val="23"/>
          <w:szCs w:val="23"/>
          <w:highlight w:val="cyan"/>
          <w:shd w:val="clear" w:color="auto" w:fill="F8F9FA"/>
        </w:rPr>
        <w:t>iptables –F</w:t>
      </w:r>
      <w:r>
        <w:rPr>
          <w:rFonts w:ascii="Courier New" w:hAnsi="Courier New" w:cs="Courier New"/>
          <w:color w:val="000000"/>
          <w:sz w:val="23"/>
          <w:szCs w:val="23"/>
          <w:shd w:val="clear" w:color="auto" w:fill="F8F9FA"/>
        </w:rPr>
        <w:t xml:space="preserve">   // delete all rules</w:t>
      </w:r>
      <w:r w:rsidR="005E2581">
        <w:rPr>
          <w:rFonts w:ascii="Courier New" w:hAnsi="Courier New" w:cs="Courier New"/>
          <w:color w:val="000000"/>
          <w:sz w:val="23"/>
          <w:szCs w:val="23"/>
          <w:shd w:val="clear" w:color="auto" w:fill="F8F9FA"/>
        </w:rPr>
        <w:t xml:space="preserve"> in this table</w:t>
      </w:r>
    </w:p>
    <w:p w14:paraId="3119FEC5" w14:textId="1F9348B6" w:rsidR="005E2581" w:rsidRDefault="005E2581" w:rsidP="005E2581">
      <w:pPr>
        <w:ind w:left="425"/>
        <w:rPr>
          <w:rFonts w:ascii="Courier New" w:hAnsi="Courier New" w:cs="Courier New"/>
          <w:color w:val="000000"/>
          <w:sz w:val="23"/>
          <w:szCs w:val="23"/>
          <w:shd w:val="clear" w:color="auto" w:fill="F8F9FA"/>
        </w:rPr>
      </w:pPr>
      <w:r w:rsidRPr="00A10D5A">
        <w:rPr>
          <w:rFonts w:ascii="Courier New" w:hAnsi="Courier New" w:cs="Courier New"/>
          <w:color w:val="000000"/>
          <w:sz w:val="23"/>
          <w:szCs w:val="23"/>
          <w:highlight w:val="cyan"/>
          <w:shd w:val="clear" w:color="auto" w:fill="F8F9FA"/>
        </w:rPr>
        <w:t>iptables –</w:t>
      </w:r>
      <w:r w:rsidRPr="00C4558F">
        <w:rPr>
          <w:rFonts w:ascii="Courier New" w:hAnsi="Courier New" w:cs="Courier New"/>
          <w:color w:val="000000"/>
          <w:sz w:val="23"/>
          <w:szCs w:val="23"/>
          <w:highlight w:val="cyan"/>
          <w:shd w:val="clear" w:color="auto" w:fill="F8F9FA"/>
        </w:rPr>
        <w:t>X</w:t>
      </w:r>
      <w:r>
        <w:rPr>
          <w:rFonts w:ascii="Courier New" w:hAnsi="Courier New" w:cs="Courier New"/>
          <w:color w:val="000000"/>
          <w:sz w:val="23"/>
          <w:szCs w:val="23"/>
          <w:shd w:val="clear" w:color="auto" w:fill="F8F9FA"/>
        </w:rPr>
        <w:t xml:space="preserve">   // delete all rules in all tables</w:t>
      </w:r>
    </w:p>
    <w:p w14:paraId="22BB9CCC" w14:textId="66C74E58" w:rsidR="005E2581" w:rsidRDefault="005E2581" w:rsidP="005E2581">
      <w:pPr>
        <w:ind w:left="425"/>
        <w:rPr>
          <w:rFonts w:ascii="Courier New" w:hAnsi="Courier New" w:cs="Courier New"/>
          <w:color w:val="000000"/>
          <w:sz w:val="23"/>
          <w:szCs w:val="23"/>
          <w:shd w:val="clear" w:color="auto" w:fill="F8F9FA"/>
        </w:rPr>
      </w:pPr>
      <w:r w:rsidRPr="00A10D5A">
        <w:rPr>
          <w:rFonts w:ascii="Courier New" w:hAnsi="Courier New" w:cs="Courier New"/>
          <w:color w:val="000000"/>
          <w:sz w:val="23"/>
          <w:szCs w:val="23"/>
          <w:highlight w:val="cyan"/>
          <w:shd w:val="clear" w:color="auto" w:fill="F8F9FA"/>
        </w:rPr>
        <w:t>iptables –</w:t>
      </w:r>
      <w:r w:rsidRPr="00C4558F">
        <w:rPr>
          <w:rFonts w:ascii="Courier New" w:hAnsi="Courier New" w:cs="Courier New"/>
          <w:color w:val="000000"/>
          <w:sz w:val="23"/>
          <w:szCs w:val="23"/>
          <w:highlight w:val="cyan"/>
          <w:shd w:val="clear" w:color="auto" w:fill="F8F9FA"/>
        </w:rPr>
        <w:t>Z</w:t>
      </w:r>
      <w:r>
        <w:rPr>
          <w:rFonts w:ascii="Courier New" w:hAnsi="Courier New" w:cs="Courier New"/>
          <w:color w:val="000000"/>
          <w:sz w:val="23"/>
          <w:szCs w:val="23"/>
          <w:shd w:val="clear" w:color="auto" w:fill="F8F9FA"/>
        </w:rPr>
        <w:t xml:space="preserve">   // delete all analysis history</w:t>
      </w:r>
    </w:p>
    <w:p w14:paraId="65617CCD" w14:textId="77777777" w:rsidR="005E2345" w:rsidRPr="005E2581" w:rsidRDefault="005E2345" w:rsidP="00CE65A5">
      <w:pPr>
        <w:ind w:left="425"/>
        <w:rPr>
          <w:rFonts w:ascii="Courier New" w:hAnsi="Courier New" w:cs="Courier New"/>
        </w:rPr>
      </w:pPr>
    </w:p>
    <w:p w14:paraId="0D7CBE31" w14:textId="5BFF250D" w:rsidR="005E2581" w:rsidRDefault="005E2581" w:rsidP="00C4558F">
      <w:pPr>
        <w:ind w:left="905" w:firstLine="55"/>
        <w:rPr>
          <w:rFonts w:ascii="Courier New" w:hAnsi="Courier New" w:cs="Courier New"/>
        </w:rPr>
      </w:pPr>
      <w:r>
        <w:rPr>
          <w:rFonts w:ascii="Courier New" w:hAnsi="Courier New" w:cs="Courier New"/>
        </w:rPr>
        <w:t>// Default policy</w:t>
      </w:r>
    </w:p>
    <w:p w14:paraId="069D22A3" w14:textId="64042142" w:rsidR="005E2581" w:rsidRPr="00C4558F" w:rsidRDefault="005E2581" w:rsidP="005E2581">
      <w:pPr>
        <w:ind w:left="425"/>
        <w:rPr>
          <w:rFonts w:ascii="Courier New" w:hAnsi="Courier New" w:cs="Courier New"/>
          <w:highlight w:val="cyan"/>
        </w:rPr>
      </w:pPr>
      <w:r w:rsidRPr="00C4558F">
        <w:rPr>
          <w:rFonts w:ascii="Courier New" w:hAnsi="Courier New" w:cs="Courier New"/>
          <w:highlight w:val="cyan"/>
        </w:rPr>
        <w:t>iptables -P   INPUT DROP</w:t>
      </w:r>
      <w:r w:rsidRPr="005E2581">
        <w:rPr>
          <w:rFonts w:ascii="Courier New" w:hAnsi="Courier New" w:cs="Courier New"/>
        </w:rPr>
        <w:t xml:space="preserve">    </w:t>
      </w:r>
    </w:p>
    <w:p w14:paraId="55466B2E" w14:textId="77777777" w:rsidR="005E2581" w:rsidRPr="00C4558F" w:rsidRDefault="005E2581" w:rsidP="005E2581">
      <w:pPr>
        <w:ind w:left="425"/>
        <w:rPr>
          <w:rFonts w:ascii="Courier New" w:hAnsi="Courier New" w:cs="Courier New"/>
          <w:highlight w:val="cyan"/>
        </w:rPr>
      </w:pPr>
      <w:r w:rsidRPr="00C4558F">
        <w:rPr>
          <w:rFonts w:ascii="Courier New" w:hAnsi="Courier New" w:cs="Courier New"/>
          <w:highlight w:val="cyan"/>
        </w:rPr>
        <w:t>iptables -P  OUTPUT ACCEPT</w:t>
      </w:r>
    </w:p>
    <w:p w14:paraId="498656F6" w14:textId="098AA4BF" w:rsidR="005E2581" w:rsidRDefault="005E2581" w:rsidP="005E2581">
      <w:pPr>
        <w:ind w:left="425"/>
        <w:rPr>
          <w:rFonts w:ascii="Courier New" w:hAnsi="Courier New" w:cs="Courier New"/>
        </w:rPr>
      </w:pPr>
      <w:r w:rsidRPr="00C4558F">
        <w:rPr>
          <w:rFonts w:ascii="Courier New" w:hAnsi="Courier New" w:cs="Courier New"/>
          <w:highlight w:val="cyan"/>
        </w:rPr>
        <w:t>iptables -P FORWARD ACCEPT</w:t>
      </w:r>
    </w:p>
    <w:p w14:paraId="70A75404" w14:textId="77777777" w:rsidR="005E2581" w:rsidRPr="005E2581" w:rsidRDefault="005E2581" w:rsidP="00CE65A5">
      <w:pPr>
        <w:ind w:left="425"/>
        <w:rPr>
          <w:rFonts w:ascii="Courier New" w:hAnsi="Courier New" w:cs="Courier New"/>
        </w:rPr>
      </w:pPr>
    </w:p>
    <w:p w14:paraId="3ECB9510" w14:textId="5C536D3C" w:rsidR="00CE65A5" w:rsidRDefault="00CE65A5" w:rsidP="00C4558F">
      <w:pPr>
        <w:ind w:left="905" w:firstLine="55"/>
        <w:rPr>
          <w:rFonts w:ascii="Courier New" w:hAnsi="Courier New" w:cs="Courier New"/>
        </w:rPr>
      </w:pPr>
      <w:r>
        <w:rPr>
          <w:rFonts w:ascii="Courier New" w:hAnsi="Courier New" w:cs="Courier New" w:hint="eastAsia"/>
        </w:rPr>
        <w:t>// add rule</w:t>
      </w:r>
      <w:r w:rsidR="005E2581">
        <w:rPr>
          <w:rFonts w:ascii="Courier New" w:hAnsi="Courier New" w:cs="Courier New"/>
        </w:rPr>
        <w:t xml:space="preserve"> (exculsive)</w:t>
      </w:r>
    </w:p>
    <w:p w14:paraId="7F567549" w14:textId="77777777" w:rsidR="00CE65A5" w:rsidRPr="00C4558F" w:rsidRDefault="00CE65A5" w:rsidP="00CE65A5">
      <w:pPr>
        <w:ind w:left="425"/>
        <w:rPr>
          <w:rFonts w:ascii="Courier New" w:hAnsi="Courier New" w:cs="Courier New"/>
        </w:rPr>
      </w:pPr>
      <w:r w:rsidRPr="00C4558F">
        <w:rPr>
          <w:rFonts w:ascii="Courier New" w:hAnsi="Courier New" w:cs="Courier New"/>
        </w:rPr>
        <w:t xml:space="preserve">iptables [-AI </w:t>
      </w:r>
      <w:r w:rsidRPr="00C4558F">
        <w:rPr>
          <w:rFonts w:ascii="Courier New" w:hAnsi="Courier New" w:cs="Courier New" w:hint="eastAsia"/>
        </w:rPr>
        <w:t>鏈名</w:t>
      </w:r>
      <w:r w:rsidRPr="00C4558F">
        <w:rPr>
          <w:rFonts w:ascii="Courier New" w:hAnsi="Courier New" w:cs="Courier New"/>
        </w:rPr>
        <w:t xml:space="preserve">] [-io </w:t>
      </w:r>
      <w:r w:rsidRPr="00C4558F">
        <w:rPr>
          <w:rFonts w:ascii="Courier New" w:hAnsi="Courier New" w:cs="Courier New" w:hint="eastAsia"/>
        </w:rPr>
        <w:t>網路介面</w:t>
      </w:r>
      <w:r w:rsidRPr="00C4558F">
        <w:rPr>
          <w:rFonts w:ascii="Courier New" w:hAnsi="Courier New" w:cs="Courier New"/>
        </w:rPr>
        <w:t xml:space="preserve">] [-p </w:t>
      </w:r>
      <w:r w:rsidRPr="00C4558F">
        <w:rPr>
          <w:rFonts w:ascii="Courier New" w:hAnsi="Courier New" w:cs="Courier New" w:hint="eastAsia"/>
        </w:rPr>
        <w:t>協定</w:t>
      </w:r>
      <w:r w:rsidRPr="00C4558F">
        <w:rPr>
          <w:rFonts w:ascii="Courier New" w:hAnsi="Courier New" w:cs="Courier New"/>
        </w:rPr>
        <w:t>] \</w:t>
      </w:r>
    </w:p>
    <w:p w14:paraId="7D8940A5" w14:textId="0C89709C" w:rsidR="00CE65A5" w:rsidRDefault="00CE65A5" w:rsidP="00C4558F">
      <w:pPr>
        <w:ind w:left="425"/>
        <w:rPr>
          <w:rFonts w:ascii="Courier New" w:hAnsi="Courier New" w:cs="Courier New"/>
        </w:rPr>
      </w:pPr>
      <w:r w:rsidRPr="00C4558F">
        <w:rPr>
          <w:rFonts w:ascii="Courier New" w:hAnsi="Courier New" w:cs="Courier New"/>
        </w:rPr>
        <w:t xml:space="preserve">[-s </w:t>
      </w:r>
      <w:r w:rsidRPr="00C4558F">
        <w:rPr>
          <w:rFonts w:ascii="Courier New" w:hAnsi="Courier New" w:cs="Courier New" w:hint="eastAsia"/>
        </w:rPr>
        <w:t>來源</w:t>
      </w:r>
      <w:r w:rsidRPr="00C4558F">
        <w:rPr>
          <w:rFonts w:ascii="Courier New" w:hAnsi="Courier New" w:cs="Courier New"/>
        </w:rPr>
        <w:t>IP/</w:t>
      </w:r>
      <w:r w:rsidRPr="00C4558F">
        <w:rPr>
          <w:rFonts w:ascii="Courier New" w:hAnsi="Courier New" w:cs="Courier New" w:hint="eastAsia"/>
        </w:rPr>
        <w:t>網域</w:t>
      </w:r>
      <w:r w:rsidRPr="00C4558F">
        <w:rPr>
          <w:rFonts w:ascii="Courier New" w:hAnsi="Courier New" w:cs="Courier New"/>
        </w:rPr>
        <w:t>]</w:t>
      </w:r>
      <w:r w:rsidR="005E2581" w:rsidRPr="005E2581">
        <w:rPr>
          <w:rFonts w:hint="eastAsia"/>
        </w:rPr>
        <w:t xml:space="preserve"> </w:t>
      </w:r>
      <w:r w:rsidR="005E2581" w:rsidRPr="005E2581">
        <w:rPr>
          <w:rFonts w:ascii="Courier New" w:hAnsi="Courier New" w:cs="Courier New" w:hint="eastAsia"/>
        </w:rPr>
        <w:t xml:space="preserve">[--sport </w:t>
      </w:r>
      <w:r w:rsidR="005E2581" w:rsidRPr="005E2581">
        <w:rPr>
          <w:rFonts w:ascii="Courier New" w:hAnsi="Courier New" w:cs="Courier New" w:hint="eastAsia"/>
        </w:rPr>
        <w:t>埠口範圍</w:t>
      </w:r>
      <w:r w:rsidR="005E2581" w:rsidRPr="005E2581">
        <w:rPr>
          <w:rFonts w:ascii="Courier New" w:hAnsi="Courier New" w:cs="Courier New" w:hint="eastAsia"/>
        </w:rPr>
        <w:t>]</w:t>
      </w:r>
      <w:r w:rsidRPr="00C4558F">
        <w:rPr>
          <w:rFonts w:ascii="Courier New" w:hAnsi="Courier New" w:cs="Courier New"/>
        </w:rPr>
        <w:t xml:space="preserve"> [-d </w:t>
      </w:r>
      <w:r w:rsidRPr="00C4558F">
        <w:rPr>
          <w:rFonts w:ascii="Courier New" w:hAnsi="Courier New" w:cs="Courier New" w:hint="eastAsia"/>
        </w:rPr>
        <w:t>目標</w:t>
      </w:r>
      <w:r w:rsidRPr="00C4558F">
        <w:rPr>
          <w:rFonts w:ascii="Courier New" w:hAnsi="Courier New" w:cs="Courier New"/>
        </w:rPr>
        <w:t>IP/</w:t>
      </w:r>
      <w:r w:rsidRPr="00C4558F">
        <w:rPr>
          <w:rFonts w:ascii="Courier New" w:hAnsi="Courier New" w:cs="Courier New" w:hint="eastAsia"/>
        </w:rPr>
        <w:t>網域</w:t>
      </w:r>
      <w:r w:rsidRPr="00C4558F">
        <w:rPr>
          <w:rFonts w:ascii="Courier New" w:hAnsi="Courier New" w:cs="Courier New"/>
        </w:rPr>
        <w:t>]</w:t>
      </w:r>
      <w:r w:rsidR="005E2581" w:rsidRPr="005E2581">
        <w:rPr>
          <w:rFonts w:hint="eastAsia"/>
        </w:rPr>
        <w:t xml:space="preserve"> </w:t>
      </w:r>
      <w:r w:rsidR="005E2581" w:rsidRPr="005E2581">
        <w:rPr>
          <w:rFonts w:ascii="Courier New" w:hAnsi="Courier New" w:cs="Courier New" w:hint="eastAsia"/>
        </w:rPr>
        <w:t xml:space="preserve">[--dport </w:t>
      </w:r>
      <w:r w:rsidR="005E2581" w:rsidRPr="005E2581">
        <w:rPr>
          <w:rFonts w:ascii="Courier New" w:hAnsi="Courier New" w:cs="Courier New" w:hint="eastAsia"/>
        </w:rPr>
        <w:t>埠口範圍</w:t>
      </w:r>
      <w:r w:rsidR="005E2581" w:rsidRPr="005E2581">
        <w:rPr>
          <w:rFonts w:ascii="Courier New" w:hAnsi="Courier New" w:cs="Courier New" w:hint="eastAsia"/>
        </w:rPr>
        <w:t>]</w:t>
      </w:r>
      <w:r w:rsidRPr="00C4558F">
        <w:rPr>
          <w:rFonts w:ascii="Courier New" w:hAnsi="Courier New" w:cs="Courier New"/>
        </w:rPr>
        <w:t xml:space="preserve"> -j [ACCEPT|DROP|REJECT|LOG]</w:t>
      </w:r>
    </w:p>
    <w:p w14:paraId="16263596" w14:textId="77777777" w:rsidR="00006EFD" w:rsidRDefault="00CE65A5" w:rsidP="00C4558F">
      <w:pPr>
        <w:ind w:left="425"/>
        <w:rPr>
          <w:rFonts w:ascii="Courier New" w:hAnsi="Courier New" w:cs="Courier New"/>
        </w:rPr>
      </w:pPr>
      <w:r>
        <w:rPr>
          <w:rFonts w:ascii="Courier New" w:hAnsi="Courier New" w:cs="Courier New"/>
        </w:rPr>
        <w:tab/>
      </w:r>
      <w:r>
        <w:rPr>
          <w:rFonts w:ascii="Courier New" w:hAnsi="Courier New" w:cs="Courier New"/>
        </w:rPr>
        <w:tab/>
      </w:r>
    </w:p>
    <w:p w14:paraId="25CE2476" w14:textId="52E28273" w:rsidR="00CE65A5" w:rsidRDefault="00CE65A5" w:rsidP="00C4558F">
      <w:pPr>
        <w:ind w:left="905" w:firstLine="55"/>
        <w:rPr>
          <w:rFonts w:ascii="Courier New" w:hAnsi="Courier New" w:cs="Courier New"/>
        </w:rPr>
      </w:pPr>
      <w:r>
        <w:rPr>
          <w:rFonts w:ascii="Courier New" w:hAnsi="Courier New" w:cs="Courier New"/>
        </w:rPr>
        <w:t xml:space="preserve">-A </w:t>
      </w:r>
      <w:r>
        <w:rPr>
          <w:rFonts w:ascii="Courier New" w:hAnsi="Courier New" w:cs="Courier New" w:hint="eastAsia"/>
        </w:rPr>
        <w:t>新增規則</w:t>
      </w:r>
      <w:r w:rsidR="005E2345">
        <w:rPr>
          <w:rFonts w:ascii="Courier New" w:hAnsi="Courier New" w:cs="Courier New" w:hint="eastAsia"/>
        </w:rPr>
        <w:t>(</w:t>
      </w:r>
      <w:r w:rsidR="005E2345">
        <w:rPr>
          <w:rFonts w:ascii="Courier New" w:hAnsi="Courier New" w:cs="Courier New" w:hint="eastAsia"/>
        </w:rPr>
        <w:t>插入到最後</w:t>
      </w:r>
      <w:r w:rsidR="005E2345">
        <w:rPr>
          <w:rFonts w:ascii="Courier New" w:hAnsi="Courier New" w:cs="Courier New" w:hint="eastAsia"/>
        </w:rPr>
        <w:t xml:space="preserve">) </w:t>
      </w:r>
      <w:r w:rsidR="005E2345">
        <w:rPr>
          <w:rFonts w:ascii="Courier New" w:hAnsi="Courier New" w:cs="Courier New"/>
        </w:rPr>
        <w:t xml:space="preserve">–I </w:t>
      </w:r>
      <w:r w:rsidR="005E2345">
        <w:rPr>
          <w:rFonts w:ascii="Courier New" w:hAnsi="Courier New" w:cs="Courier New" w:hint="eastAsia"/>
        </w:rPr>
        <w:t>新增規則</w:t>
      </w:r>
      <w:r w:rsidR="005E2345">
        <w:rPr>
          <w:rFonts w:ascii="Courier New" w:hAnsi="Courier New" w:cs="Courier New" w:hint="eastAsia"/>
        </w:rPr>
        <w:t>(</w:t>
      </w:r>
      <w:r w:rsidR="005E2345">
        <w:rPr>
          <w:rFonts w:ascii="Courier New" w:hAnsi="Courier New" w:cs="Courier New" w:hint="eastAsia"/>
        </w:rPr>
        <w:t>插入到最前</w:t>
      </w:r>
      <w:r w:rsidR="005E2345">
        <w:rPr>
          <w:rFonts w:ascii="Courier New" w:hAnsi="Courier New" w:cs="Courier New" w:hint="eastAsia"/>
        </w:rPr>
        <w:t>)</w:t>
      </w:r>
    </w:p>
    <w:p w14:paraId="6230F9CA" w14:textId="6806BBDA" w:rsidR="005E2345" w:rsidRDefault="005E2345" w:rsidP="00C4558F">
      <w:pPr>
        <w:ind w:left="425"/>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hint="eastAsia"/>
        </w:rPr>
        <w:t xml:space="preserve">-i </w:t>
      </w:r>
      <w:r>
        <w:rPr>
          <w:rFonts w:ascii="Courier New" w:hAnsi="Courier New" w:cs="Courier New" w:hint="eastAsia"/>
        </w:rPr>
        <w:t>對應鏈名</w:t>
      </w:r>
      <w:r>
        <w:rPr>
          <w:rFonts w:ascii="Courier New" w:hAnsi="Courier New" w:cs="Courier New" w:hint="eastAsia"/>
        </w:rPr>
        <w:t xml:space="preserve"> INPUT      -o </w:t>
      </w:r>
      <w:r>
        <w:rPr>
          <w:rFonts w:ascii="Courier New" w:hAnsi="Courier New" w:cs="Courier New" w:hint="eastAsia"/>
        </w:rPr>
        <w:t>對應鏈名</w:t>
      </w:r>
      <w:r>
        <w:rPr>
          <w:rFonts w:ascii="Courier New" w:hAnsi="Courier New" w:cs="Courier New" w:hint="eastAsia"/>
        </w:rPr>
        <w:t xml:space="preserve"> </w:t>
      </w:r>
      <w:r>
        <w:rPr>
          <w:rFonts w:ascii="Courier New" w:hAnsi="Courier New" w:cs="Courier New"/>
        </w:rPr>
        <w:t>OUTPUT</w:t>
      </w:r>
    </w:p>
    <w:p w14:paraId="0C43AF01" w14:textId="77777777" w:rsidR="00CE65A5" w:rsidRDefault="00CE65A5" w:rsidP="00C4558F">
      <w:pPr>
        <w:ind w:left="425"/>
        <w:rPr>
          <w:rFonts w:ascii="Courier New" w:hAnsi="Courier New" w:cs="Courier New"/>
        </w:rPr>
      </w:pPr>
    </w:p>
    <w:p w14:paraId="70599151" w14:textId="1866F765" w:rsidR="00CE65A5" w:rsidRDefault="00CE65A5" w:rsidP="00C4558F">
      <w:pPr>
        <w:ind w:left="425"/>
        <w:rPr>
          <w:rFonts w:ascii="Courier New" w:hAnsi="Courier New" w:cs="Courier New"/>
        </w:rPr>
      </w:pPr>
      <w:r w:rsidRPr="00C4558F">
        <w:rPr>
          <w:rFonts w:ascii="Courier New" w:hAnsi="Courier New" w:cs="Courier New"/>
          <w:highlight w:val="cyan"/>
        </w:rPr>
        <w:t>iptables -A INPUT -i eth1 -s 192.168.100.0/24 -j ACCEPT</w:t>
      </w:r>
    </w:p>
    <w:p w14:paraId="3728B116" w14:textId="77777777" w:rsidR="00CE65A5" w:rsidRDefault="00CE65A5" w:rsidP="00C4558F">
      <w:pPr>
        <w:ind w:left="425"/>
        <w:rPr>
          <w:rFonts w:ascii="Courier New" w:hAnsi="Courier New" w:cs="Courier New"/>
        </w:rPr>
      </w:pPr>
    </w:p>
    <w:p w14:paraId="2F1E58C2" w14:textId="34C8B4AC" w:rsidR="00CE65A5" w:rsidRDefault="005E2581" w:rsidP="00C4558F">
      <w:pPr>
        <w:ind w:left="425"/>
        <w:rPr>
          <w:rFonts w:ascii="Courier New" w:hAnsi="Courier New" w:cs="Courier New"/>
        </w:rPr>
      </w:pPr>
      <w:r w:rsidRPr="00C4558F">
        <w:rPr>
          <w:rFonts w:ascii="Courier New" w:hAnsi="Courier New" w:cs="Courier New"/>
          <w:highlight w:val="cyan"/>
        </w:rPr>
        <w:t>iptables -A INPUT -i eth0 -p tcp --dport 21 -j DROP</w:t>
      </w:r>
    </w:p>
    <w:p w14:paraId="3A3FD40F" w14:textId="77777777" w:rsidR="00CE65A5" w:rsidRDefault="00CE65A5" w:rsidP="00C4558F">
      <w:pPr>
        <w:ind w:left="425"/>
        <w:rPr>
          <w:rFonts w:ascii="Courier New" w:hAnsi="Courier New" w:cs="Courier New"/>
        </w:rPr>
      </w:pPr>
    </w:p>
    <w:p w14:paraId="3DB70529" w14:textId="3E89DA3E" w:rsidR="00CE65A5" w:rsidRDefault="005E2581" w:rsidP="00C4558F">
      <w:pPr>
        <w:ind w:left="425"/>
        <w:rPr>
          <w:rFonts w:ascii="Courier New" w:hAnsi="Courier New" w:cs="Courier New"/>
        </w:rPr>
      </w:pPr>
      <w:r w:rsidRPr="00C4558F">
        <w:rPr>
          <w:rFonts w:ascii="Courier New" w:hAnsi="Courier New" w:cs="Courier New"/>
          <w:highlight w:val="cyan"/>
        </w:rPr>
        <w:t>iptables -A INPUT -p icmp --icmp-type 3 -j ACCEPT</w:t>
      </w:r>
    </w:p>
    <w:p w14:paraId="314DDB33" w14:textId="77777777" w:rsidR="00CE65A5" w:rsidRDefault="00CE65A5" w:rsidP="00C4558F">
      <w:pPr>
        <w:ind w:left="425"/>
        <w:rPr>
          <w:rFonts w:ascii="Courier New" w:hAnsi="Courier New" w:cs="Courier New"/>
        </w:rPr>
      </w:pPr>
    </w:p>
    <w:p w14:paraId="12DEFD2F" w14:textId="77777777" w:rsidR="00CE65A5" w:rsidRPr="005E2581" w:rsidRDefault="00CE65A5" w:rsidP="00C4558F">
      <w:pPr>
        <w:ind w:left="425"/>
        <w:rPr>
          <w:rFonts w:ascii="Courier New" w:hAnsi="Courier New" w:cs="Courier New"/>
        </w:rPr>
      </w:pPr>
    </w:p>
    <w:p w14:paraId="0FA3BCC2" w14:textId="77777777" w:rsidR="00CE65A5" w:rsidRDefault="00CE65A5" w:rsidP="00C4558F">
      <w:pPr>
        <w:ind w:left="425"/>
        <w:rPr>
          <w:rFonts w:ascii="Courier New" w:hAnsi="Courier New" w:cs="Courier New"/>
        </w:rPr>
      </w:pPr>
    </w:p>
    <w:p w14:paraId="178D194C" w14:textId="77777777" w:rsidR="00CE65A5" w:rsidRDefault="00CE65A5" w:rsidP="00C4558F">
      <w:pPr>
        <w:ind w:left="425"/>
        <w:rPr>
          <w:rFonts w:ascii="Courier New" w:hAnsi="Courier New" w:cs="Courier New"/>
        </w:rPr>
      </w:pPr>
    </w:p>
    <w:p w14:paraId="1B1042A4" w14:textId="1150287A" w:rsidR="00CE65A5" w:rsidRDefault="00BE40D7" w:rsidP="00C4558F">
      <w:pPr>
        <w:pStyle w:val="2"/>
        <w:numPr>
          <w:ilvl w:val="0"/>
          <w:numId w:val="0"/>
        </w:numPr>
        <w:ind w:left="992"/>
      </w:pPr>
      <w:bookmarkStart w:id="917" w:name="_Toc50621772"/>
      <w:r>
        <w:rPr>
          <w:rFonts w:hint="eastAsia"/>
        </w:rPr>
        <w:lastRenderedPageBreak/>
        <w:t>Ex. Uncategorized Memo</w:t>
      </w:r>
      <w:bookmarkEnd w:id="917"/>
    </w:p>
    <w:p w14:paraId="43021845" w14:textId="77777777" w:rsidR="00BE40D7" w:rsidRDefault="00BE40D7">
      <w:pPr>
        <w:rPr>
          <w:rFonts w:ascii="Courier New" w:hAnsi="Courier New" w:cs="Courier New"/>
        </w:rPr>
      </w:pPr>
      <w:r>
        <w:rPr>
          <w:rFonts w:ascii="Courier New" w:hAnsi="Courier New" w:cs="Courier New" w:hint="eastAsia"/>
        </w:rPr>
        <w:t xml:space="preserve">OFDM: </w:t>
      </w:r>
      <w:r w:rsidRPr="00BE40D7">
        <w:rPr>
          <w:rFonts w:ascii="Courier New" w:hAnsi="Courier New" w:cs="Courier New"/>
        </w:rPr>
        <w:t>FDM without gua</w:t>
      </w:r>
      <w:r>
        <w:rPr>
          <w:rFonts w:ascii="Courier New" w:hAnsi="Courier New" w:cs="Courier New"/>
        </w:rPr>
        <w:t>rd band between each subchannel</w:t>
      </w:r>
    </w:p>
    <w:p w14:paraId="59D952BC" w14:textId="4269F0B3" w:rsidR="00CE65A5" w:rsidRDefault="00BE40D7" w:rsidP="00C4558F">
      <w:pPr>
        <w:ind w:left="425"/>
        <w:rPr>
          <w:rFonts w:ascii="Courier New" w:hAnsi="Courier New" w:cs="Courier New"/>
        </w:rPr>
      </w:pPr>
      <w:r w:rsidRPr="00BE40D7">
        <w:rPr>
          <w:rFonts w:ascii="Courier New" w:hAnsi="Courier New" w:cs="Courier New"/>
        </w:rPr>
        <w:t>Orthognal makes different signals peak will not colliside with other signals (0)</w:t>
      </w:r>
    </w:p>
    <w:p w14:paraId="6B793DD0" w14:textId="77777777" w:rsidR="00BE40D7" w:rsidRPr="00BE40D7" w:rsidRDefault="00BE40D7">
      <w:pPr>
        <w:rPr>
          <w:rFonts w:ascii="Courier New" w:hAnsi="Courier New" w:cs="Courier New"/>
        </w:rPr>
      </w:pPr>
      <w:r w:rsidRPr="00BE40D7">
        <w:rPr>
          <w:rFonts w:ascii="Courier New" w:hAnsi="Courier New" w:cs="Courier New"/>
        </w:rPr>
        <w:t xml:space="preserve">BPSK: </w:t>
      </w:r>
      <w:r w:rsidRPr="00BE40D7">
        <w:rPr>
          <w:rFonts w:ascii="Courier New" w:hAnsi="Courier New" w:cs="Courier New" w:hint="eastAsia"/>
        </w:rPr>
        <w:t>波相偏移調變</w:t>
      </w:r>
      <w:r w:rsidRPr="00BE40D7">
        <w:rPr>
          <w:rFonts w:ascii="Courier New" w:hAnsi="Courier New" w:cs="Courier New"/>
        </w:rPr>
        <w:t xml:space="preserve">(shifting) </w:t>
      </w:r>
    </w:p>
    <w:p w14:paraId="4B408F84" w14:textId="77777777" w:rsidR="00BE40D7" w:rsidRDefault="00BE40D7" w:rsidP="00C4558F">
      <w:pPr>
        <w:ind w:firstLine="425"/>
        <w:rPr>
          <w:rFonts w:ascii="Courier New" w:hAnsi="Courier New" w:cs="Courier New"/>
        </w:rPr>
      </w:pPr>
      <w:r w:rsidRPr="00BE40D7">
        <w:rPr>
          <w:rFonts w:ascii="Courier New" w:hAnsi="Courier New" w:cs="Courier New"/>
        </w:rPr>
        <w:t xml:space="preserve">(sin(theta)) 1bit: </w:t>
      </w:r>
    </w:p>
    <w:p w14:paraId="0147E93E" w14:textId="06CE88CF" w:rsidR="00CE65A5" w:rsidRPr="00C4558F" w:rsidRDefault="00BE40D7" w:rsidP="00C4558F">
      <w:pPr>
        <w:ind w:firstLine="425"/>
        <w:rPr>
          <w:rFonts w:ascii="Courier New" w:hAnsi="Courier New" w:cs="Courier New"/>
        </w:rPr>
      </w:pPr>
      <w:r w:rsidRPr="00BE40D7">
        <w:rPr>
          <w:rFonts w:ascii="Courier New" w:hAnsi="Courier New" w:cs="Courier New"/>
        </w:rPr>
        <w:t>(theta,signal) =(0,0),(180,1)</w:t>
      </w:r>
    </w:p>
    <w:p w14:paraId="7DE70BBC" w14:textId="77777777" w:rsidR="00BE40D7" w:rsidRDefault="00BE40D7">
      <w:pPr>
        <w:widowControl/>
        <w:rPr>
          <w:rFonts w:ascii="Courier New" w:hAnsi="Courier New" w:cs="Courier New"/>
        </w:rPr>
      </w:pPr>
      <w:r w:rsidRPr="00C4558F">
        <w:rPr>
          <w:rFonts w:ascii="Courier New" w:hAnsi="Courier New" w:cs="Courier New"/>
        </w:rPr>
        <w:t xml:space="preserve">QPSK: </w:t>
      </w:r>
      <w:r w:rsidRPr="00BE40D7">
        <w:rPr>
          <w:rFonts w:ascii="Courier New" w:hAnsi="Courier New" w:cs="Courier New" w:hint="eastAsia"/>
        </w:rPr>
        <w:t>波相偏移調變</w:t>
      </w:r>
      <w:r w:rsidRPr="00BE40D7">
        <w:rPr>
          <w:rFonts w:ascii="Courier New" w:hAnsi="Courier New" w:cs="Courier New"/>
        </w:rPr>
        <w:t>(shifting)</w:t>
      </w:r>
    </w:p>
    <w:p w14:paraId="74139B1F" w14:textId="77777777" w:rsidR="00BE40D7" w:rsidRDefault="00BE40D7">
      <w:pPr>
        <w:widowControl/>
        <w:rPr>
          <w:rFonts w:ascii="Courier New" w:hAnsi="Courier New" w:cs="Courier New"/>
        </w:rPr>
      </w:pPr>
      <w:r>
        <w:rPr>
          <w:rFonts w:ascii="Courier New" w:hAnsi="Courier New" w:cs="Courier New" w:hint="eastAsia"/>
        </w:rPr>
        <w:t xml:space="preserve">  </w:t>
      </w:r>
      <w:r w:rsidRPr="00C4558F">
        <w:rPr>
          <w:rFonts w:ascii="Courier New" w:hAnsi="Courier New" w:cs="Courier New"/>
        </w:rPr>
        <w:t xml:space="preserve"> (sin(theta)) 2bit: </w:t>
      </w:r>
      <w:r>
        <w:rPr>
          <w:rFonts w:ascii="Courier New" w:hAnsi="Courier New" w:cs="Courier New" w:hint="eastAsia"/>
        </w:rPr>
        <w:t xml:space="preserve">  </w:t>
      </w:r>
    </w:p>
    <w:p w14:paraId="6B9125FF" w14:textId="15C75D41" w:rsidR="00BE40D7" w:rsidRDefault="00BE40D7">
      <w:pPr>
        <w:widowControl/>
      </w:pPr>
      <w:r>
        <w:rPr>
          <w:rFonts w:ascii="Courier New" w:hAnsi="Courier New" w:cs="Courier New" w:hint="eastAsia"/>
        </w:rPr>
        <w:t xml:space="preserve">   </w:t>
      </w:r>
      <w:r w:rsidRPr="00C4558F">
        <w:rPr>
          <w:rFonts w:ascii="Courier New" w:hAnsi="Courier New" w:cs="Courier New"/>
        </w:rPr>
        <w:t>(theta,signal)=(0,00),(90,01),(180,10),(270,11)</w:t>
      </w:r>
      <w:r w:rsidRPr="00BE40D7" w:rsidDel="00CE65A5">
        <w:t xml:space="preserve"> </w:t>
      </w:r>
    </w:p>
    <w:p w14:paraId="07E244E9" w14:textId="72443B6F" w:rsidR="007B0BBA" w:rsidRDefault="007B0BBA">
      <w:pPr>
        <w:widowControl/>
      </w:pPr>
      <w:r>
        <w:rPr>
          <w:rFonts w:hint="eastAsia"/>
        </w:rPr>
        <w:t>D</w:t>
      </w:r>
      <w:r>
        <w:t>Q</w:t>
      </w:r>
      <w:r>
        <w:rPr>
          <w:rFonts w:hint="eastAsia"/>
        </w:rPr>
        <w:t>PSK: Differnetial Encoding+QPSK</w:t>
      </w:r>
      <w:r>
        <w:t xml:space="preserve"> (</w:t>
      </w:r>
      <w:r>
        <w:rPr>
          <w:rFonts w:hint="eastAsia"/>
        </w:rPr>
        <w:t>用前時項</w:t>
      </w:r>
      <w:r>
        <w:rPr>
          <w:rFonts w:hint="eastAsia"/>
        </w:rPr>
        <w:t>Xor</w:t>
      </w:r>
      <w:r>
        <w:rPr>
          <w:rFonts w:hint="eastAsia"/>
        </w:rPr>
        <w:t>編碼，重視訊號</w:t>
      </w:r>
      <w:r>
        <w:t>”</w:t>
      </w:r>
      <w:r>
        <w:rPr>
          <w:rFonts w:hint="eastAsia"/>
        </w:rPr>
        <w:t>變化</w:t>
      </w:r>
      <w:r>
        <w:t>”)</w:t>
      </w:r>
    </w:p>
    <w:p w14:paraId="6337E475" w14:textId="36FA0D41" w:rsidR="007B0BBA" w:rsidRDefault="007B0BBA">
      <w:pPr>
        <w:widowControl/>
      </w:pPr>
      <w:r>
        <w:rPr>
          <w:rFonts w:hint="eastAsia"/>
        </w:rPr>
        <w:t>OQPSK:</w:t>
      </w:r>
      <w:r>
        <w:t xml:space="preserve"> offset QPSK, </w:t>
      </w:r>
      <w:r w:rsidRPr="007B0BBA">
        <w:t>limit the phase-shift to no more than 90°</w:t>
      </w:r>
    </w:p>
    <w:p w14:paraId="4B94BCFF" w14:textId="0164F391" w:rsidR="00BE40D7" w:rsidRDefault="00BE40D7">
      <w:pPr>
        <w:widowControl/>
      </w:pPr>
      <w:r>
        <w:rPr>
          <w:rFonts w:hint="eastAsia"/>
        </w:rPr>
        <w:t xml:space="preserve">QAM: </w:t>
      </w:r>
      <w:r w:rsidRPr="00BE40D7">
        <w:rPr>
          <w:rFonts w:hint="eastAsia"/>
        </w:rPr>
        <w:t>正交振幅調變</w:t>
      </w:r>
      <w:r>
        <w:rPr>
          <w:rFonts w:hint="eastAsia"/>
        </w:rPr>
        <w:t xml:space="preserve"> (</w:t>
      </w:r>
      <w:r>
        <w:t>Q</w:t>
      </w:r>
      <w:r>
        <w:rPr>
          <w:rFonts w:hint="eastAsia"/>
        </w:rPr>
        <w:t>PSK+Altitude)</w:t>
      </w:r>
    </w:p>
    <w:p w14:paraId="18E0AC2A" w14:textId="485A9CB5" w:rsidR="00BE40D7" w:rsidRDefault="00BE40D7" w:rsidP="00BE40D7">
      <w:pPr>
        <w:widowControl/>
      </w:pPr>
      <w:r>
        <w:tab/>
        <w:t>(*sin(theta)) 4bit: (m,a,theta,signal)=</w:t>
      </w:r>
      <w:r w:rsidRPr="00BE40D7">
        <w:t xml:space="preserve"> </w:t>
      </w:r>
      <w:r>
        <w:t>A: Altitude</w:t>
      </w:r>
      <w:r>
        <w:tab/>
        <w:t>ex:(-1,-0.5,0.5,1)</w:t>
      </w:r>
    </w:p>
    <w:p w14:paraId="3B66A698" w14:textId="77777777" w:rsidR="00BE40D7" w:rsidRDefault="00BE40D7" w:rsidP="00C4558F">
      <w:pPr>
        <w:widowControl/>
        <w:ind w:left="480"/>
      </w:pPr>
      <w:r>
        <w:t>(+, 0,  0,0000)(+, 0, 90,0001)(+, 0,180,0010)(+, 0,270,0011)</w:t>
      </w:r>
    </w:p>
    <w:p w14:paraId="310392E4" w14:textId="6C11F75F" w:rsidR="00BE40D7" w:rsidRDefault="00BE40D7" w:rsidP="00C4558F">
      <w:pPr>
        <w:widowControl/>
        <w:ind w:left="480"/>
      </w:pPr>
      <w:r>
        <w:t>(+, 1,  0,0100)(+, 1, 90,0101)(+, 1,180,0110)(+, 1,270,0111)</w:t>
      </w:r>
    </w:p>
    <w:p w14:paraId="417C542D" w14:textId="71B0B460" w:rsidR="00BE40D7" w:rsidRDefault="00BE40D7" w:rsidP="00BE40D7">
      <w:pPr>
        <w:widowControl/>
      </w:pPr>
      <w:r>
        <w:tab/>
      </w:r>
      <w:r>
        <w:tab/>
        <w:t>….just example, something like that</w:t>
      </w:r>
    </w:p>
    <w:p w14:paraId="36949932" w14:textId="77777777" w:rsidR="005A38FA" w:rsidRDefault="00C94FF2">
      <w:pPr>
        <w:widowControl/>
      </w:pPr>
      <w:r>
        <w:t>B</w:t>
      </w:r>
      <w:r>
        <w:rPr>
          <w:rFonts w:hint="eastAsia"/>
        </w:rPr>
        <w:t>ufferbloat:</w:t>
      </w:r>
      <w:r>
        <w:t xml:space="preserve"> </w:t>
      </w:r>
      <w:r>
        <w:rPr>
          <w:rFonts w:hint="eastAsia"/>
        </w:rPr>
        <w:t>因過多</w:t>
      </w:r>
      <w:r>
        <w:rPr>
          <w:rFonts w:hint="eastAsia"/>
        </w:rPr>
        <w:t>Buffer</w:t>
      </w:r>
      <w:r>
        <w:rPr>
          <w:rFonts w:hint="eastAsia"/>
        </w:rPr>
        <w:t>導致轉發嚴重延遲</w:t>
      </w:r>
      <w:r>
        <w:rPr>
          <w:rFonts w:hint="eastAsia"/>
        </w:rPr>
        <w:t xml:space="preserve"> </w:t>
      </w:r>
    </w:p>
    <w:p w14:paraId="24236BB0" w14:textId="0D00E928" w:rsidR="00BE40D7" w:rsidRPr="00BE40D7" w:rsidRDefault="005A38FA" w:rsidP="00C4558F">
      <w:pPr>
        <w:widowControl/>
        <w:ind w:left="960"/>
      </w:pPr>
      <w:r>
        <w:rPr>
          <w:rFonts w:hint="eastAsia"/>
        </w:rPr>
        <w:t xml:space="preserve">   </w:t>
      </w:r>
      <w:r w:rsidR="00C94FF2">
        <w:t>(buffer</w:t>
      </w:r>
      <w:r w:rsidR="00C94FF2">
        <w:rPr>
          <w:rFonts w:hint="eastAsia"/>
        </w:rPr>
        <w:t>如高速公路閘道，</w:t>
      </w:r>
      <w:r>
        <w:rPr>
          <w:rFonts w:hint="eastAsia"/>
        </w:rPr>
        <w:t>閘道管制控制速度，非容量</w:t>
      </w:r>
      <w:r w:rsidR="00C94FF2">
        <w:t>)</w:t>
      </w:r>
    </w:p>
    <w:p w14:paraId="59BF6E5A" w14:textId="1D0AF8C6" w:rsidR="001C31BB" w:rsidRDefault="001C31BB">
      <w:pPr>
        <w:widowControl/>
        <w:rPr>
          <w:rFonts w:asciiTheme="majorHAnsi" w:eastAsiaTheme="majorEastAsia" w:hAnsiTheme="majorHAnsi" w:cstheme="majorBidi"/>
          <w:b/>
          <w:bCs/>
          <w:kern w:val="52"/>
          <w:sz w:val="52"/>
          <w:szCs w:val="52"/>
        </w:rPr>
      </w:pPr>
    </w:p>
    <w:p w14:paraId="63AD90F6" w14:textId="04C41D6F" w:rsidR="00B86C23" w:rsidRDefault="00B86C23" w:rsidP="00B86C23">
      <w:pPr>
        <w:pStyle w:val="1"/>
      </w:pPr>
      <w:bookmarkStart w:id="918" w:name="_Toc50621773"/>
      <w:r>
        <w:rPr>
          <w:rFonts w:hint="eastAsia"/>
        </w:rPr>
        <w:t>Abbreviation</w:t>
      </w:r>
      <w:bookmarkEnd w:id="918"/>
    </w:p>
    <w:tbl>
      <w:tblPr>
        <w:tblStyle w:val="a6"/>
        <w:tblW w:w="0" w:type="auto"/>
        <w:tblLook w:val="04A0" w:firstRow="1" w:lastRow="0" w:firstColumn="1" w:lastColumn="0" w:noHBand="0" w:noVBand="1"/>
      </w:tblPr>
      <w:tblGrid>
        <w:gridCol w:w="1696"/>
        <w:gridCol w:w="6600"/>
      </w:tblGrid>
      <w:tr w:rsidR="00B86C23" w14:paraId="0583F707" w14:textId="77777777" w:rsidTr="00C4558F">
        <w:tc>
          <w:tcPr>
            <w:tcW w:w="1696" w:type="dxa"/>
            <w:shd w:val="clear" w:color="auto" w:fill="2E74B5" w:themeFill="accent1" w:themeFillShade="BF"/>
          </w:tcPr>
          <w:p w14:paraId="149F148C" w14:textId="77777777" w:rsidR="00B86C23" w:rsidRDefault="00B86C23" w:rsidP="00B45D9E">
            <w:r>
              <w:rPr>
                <w:rFonts w:hint="eastAsia"/>
              </w:rPr>
              <w:t>Name</w:t>
            </w:r>
          </w:p>
        </w:tc>
        <w:tc>
          <w:tcPr>
            <w:tcW w:w="6600" w:type="dxa"/>
            <w:shd w:val="clear" w:color="auto" w:fill="2E74B5" w:themeFill="accent1" w:themeFillShade="BF"/>
          </w:tcPr>
          <w:p w14:paraId="35E3F6E8" w14:textId="77777777" w:rsidR="00B86C23" w:rsidRDefault="00B86C23" w:rsidP="00B45D9E">
            <w:r>
              <w:rPr>
                <w:rFonts w:hint="eastAsia"/>
              </w:rPr>
              <w:t>Full information</w:t>
            </w:r>
          </w:p>
        </w:tc>
      </w:tr>
      <w:tr w:rsidR="00166627" w14:paraId="712AACB6" w14:textId="77777777" w:rsidTr="00C4558F">
        <w:tc>
          <w:tcPr>
            <w:tcW w:w="1696" w:type="dxa"/>
          </w:tcPr>
          <w:p w14:paraId="742C67E9" w14:textId="76AD4964" w:rsidR="00166627" w:rsidRPr="00C86A21" w:rsidRDefault="00166627" w:rsidP="00166627">
            <w:pPr>
              <w:widowControl/>
              <w:rPr>
                <w:rFonts w:cstheme="minorHAnsi"/>
                <w:color w:val="000000"/>
              </w:rPr>
            </w:pPr>
            <w:r w:rsidRPr="00C86A21">
              <w:rPr>
                <w:rFonts w:eastAsia="新細明體" w:cstheme="minorHAnsi"/>
                <w:color w:val="000000"/>
                <w:kern w:val="0"/>
                <w:szCs w:val="24"/>
              </w:rPr>
              <w:t>ABR</w:t>
            </w:r>
          </w:p>
        </w:tc>
        <w:tc>
          <w:tcPr>
            <w:tcW w:w="6600" w:type="dxa"/>
          </w:tcPr>
          <w:p w14:paraId="669B5C24" w14:textId="70E572C4" w:rsidR="00166627" w:rsidRPr="00C86A21" w:rsidRDefault="00166627" w:rsidP="00166627">
            <w:pPr>
              <w:rPr>
                <w:rFonts w:cstheme="minorHAnsi"/>
                <w:color w:val="000000"/>
              </w:rPr>
            </w:pPr>
            <w:r w:rsidRPr="00C86A21">
              <w:rPr>
                <w:rFonts w:eastAsia="新細明體" w:cstheme="minorHAnsi"/>
                <w:color w:val="000000"/>
                <w:kern w:val="0"/>
                <w:szCs w:val="24"/>
              </w:rPr>
              <w:t>available bit rate</w:t>
            </w:r>
          </w:p>
        </w:tc>
      </w:tr>
      <w:tr w:rsidR="00166627" w:rsidRPr="00166627" w14:paraId="0A58640F" w14:textId="77777777" w:rsidTr="00C4558F">
        <w:trPr>
          <w:trHeight w:val="330"/>
        </w:trPr>
        <w:tc>
          <w:tcPr>
            <w:tcW w:w="1696" w:type="dxa"/>
          </w:tcPr>
          <w:p w14:paraId="202F9960" w14:textId="765A2AEF"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ACK</w:t>
            </w:r>
          </w:p>
        </w:tc>
        <w:tc>
          <w:tcPr>
            <w:tcW w:w="6600" w:type="dxa"/>
          </w:tcPr>
          <w:p w14:paraId="5D1BB0BE" w14:textId="7C2E101A"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acknowledgement</w:t>
            </w:r>
          </w:p>
        </w:tc>
      </w:tr>
      <w:tr w:rsidR="00166627" w:rsidRPr="00166627" w14:paraId="2B58FBBE" w14:textId="77777777" w:rsidTr="00C4558F">
        <w:trPr>
          <w:trHeight w:val="330"/>
        </w:trPr>
        <w:tc>
          <w:tcPr>
            <w:tcW w:w="1696" w:type="dxa"/>
          </w:tcPr>
          <w:p w14:paraId="7C0350AA" w14:textId="0E2CAA43"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ADSL</w:t>
            </w:r>
          </w:p>
        </w:tc>
        <w:tc>
          <w:tcPr>
            <w:tcW w:w="6600" w:type="dxa"/>
          </w:tcPr>
          <w:p w14:paraId="263A72F6" w14:textId="628C86B5"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Asymmetric Digital Subscriber Line</w:t>
            </w:r>
          </w:p>
        </w:tc>
      </w:tr>
      <w:tr w:rsidR="00AC0FB4" w:rsidRPr="00166627" w14:paraId="43C8CBB6" w14:textId="77777777" w:rsidTr="00C4558F">
        <w:trPr>
          <w:trHeight w:val="330"/>
        </w:trPr>
        <w:tc>
          <w:tcPr>
            <w:tcW w:w="1696" w:type="dxa"/>
          </w:tcPr>
          <w:p w14:paraId="169A5DC1" w14:textId="597AA7F3" w:rsidR="00AC0FB4" w:rsidRPr="00166627" w:rsidRDefault="00AC0FB4" w:rsidP="00166627">
            <w:pPr>
              <w:widowControl/>
              <w:rPr>
                <w:rFonts w:eastAsia="新細明體" w:cstheme="minorHAnsi"/>
                <w:color w:val="000000"/>
                <w:kern w:val="0"/>
                <w:szCs w:val="24"/>
              </w:rPr>
            </w:pPr>
            <w:r>
              <w:rPr>
                <w:rFonts w:eastAsia="新細明體" w:cstheme="minorHAnsi" w:hint="eastAsia"/>
                <w:color w:val="000000"/>
                <w:kern w:val="0"/>
                <w:szCs w:val="24"/>
              </w:rPr>
              <w:t>AFTR</w:t>
            </w:r>
          </w:p>
        </w:tc>
        <w:tc>
          <w:tcPr>
            <w:tcW w:w="6600" w:type="dxa"/>
          </w:tcPr>
          <w:p w14:paraId="3B0B83B7" w14:textId="093BE2DB" w:rsidR="00AC0FB4" w:rsidRPr="00166627" w:rsidRDefault="00AC0FB4" w:rsidP="00166627">
            <w:pPr>
              <w:widowControl/>
              <w:rPr>
                <w:rFonts w:eastAsia="新細明體" w:cstheme="minorHAnsi"/>
                <w:color w:val="000000"/>
                <w:kern w:val="0"/>
                <w:szCs w:val="24"/>
              </w:rPr>
            </w:pPr>
            <w:r w:rsidRPr="00036ED1">
              <w:t>Address Family Transition Router</w:t>
            </w:r>
          </w:p>
        </w:tc>
      </w:tr>
      <w:tr w:rsidR="00166627" w:rsidRPr="00166627" w14:paraId="3A7EA441" w14:textId="77777777" w:rsidTr="00C4558F">
        <w:trPr>
          <w:trHeight w:val="330"/>
        </w:trPr>
        <w:tc>
          <w:tcPr>
            <w:tcW w:w="1696" w:type="dxa"/>
          </w:tcPr>
          <w:p w14:paraId="0FBE8098" w14:textId="4418BAB3"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AIMD</w:t>
            </w:r>
          </w:p>
        </w:tc>
        <w:tc>
          <w:tcPr>
            <w:tcW w:w="6600" w:type="dxa"/>
          </w:tcPr>
          <w:p w14:paraId="1A57EF28" w14:textId="03BF42EB"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Additive increase, Multiplicative decrease</w:t>
            </w:r>
          </w:p>
        </w:tc>
      </w:tr>
      <w:tr w:rsidR="00166627" w:rsidRPr="00166627" w14:paraId="6A840931" w14:textId="77777777" w:rsidTr="00C4558F">
        <w:trPr>
          <w:trHeight w:val="330"/>
        </w:trPr>
        <w:tc>
          <w:tcPr>
            <w:tcW w:w="1696" w:type="dxa"/>
          </w:tcPr>
          <w:p w14:paraId="27701979" w14:textId="5B76D556"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API</w:t>
            </w:r>
          </w:p>
        </w:tc>
        <w:tc>
          <w:tcPr>
            <w:tcW w:w="6600" w:type="dxa"/>
          </w:tcPr>
          <w:p w14:paraId="128DF1DB" w14:textId="78E32545"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Application Programming Interface</w:t>
            </w:r>
          </w:p>
        </w:tc>
      </w:tr>
      <w:tr w:rsidR="00166627" w:rsidRPr="00166627" w14:paraId="5D16A5D9" w14:textId="77777777" w:rsidTr="00C4558F">
        <w:trPr>
          <w:trHeight w:val="330"/>
        </w:trPr>
        <w:tc>
          <w:tcPr>
            <w:tcW w:w="1696" w:type="dxa"/>
          </w:tcPr>
          <w:p w14:paraId="66618433" w14:textId="3D19D0E3"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ARP</w:t>
            </w:r>
          </w:p>
        </w:tc>
        <w:tc>
          <w:tcPr>
            <w:tcW w:w="6600" w:type="dxa"/>
          </w:tcPr>
          <w:p w14:paraId="46198BD8" w14:textId="226F6205"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Address Resolution Protocol</w:t>
            </w:r>
          </w:p>
        </w:tc>
      </w:tr>
      <w:tr w:rsidR="00166627" w:rsidRPr="00166627" w14:paraId="307C88E6" w14:textId="77777777" w:rsidTr="00C4558F">
        <w:trPr>
          <w:trHeight w:val="330"/>
        </w:trPr>
        <w:tc>
          <w:tcPr>
            <w:tcW w:w="1696" w:type="dxa"/>
            <w:noWrap/>
          </w:tcPr>
          <w:p w14:paraId="48E56181" w14:textId="26100D38"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AS</w:t>
            </w:r>
          </w:p>
        </w:tc>
        <w:tc>
          <w:tcPr>
            <w:tcW w:w="6600" w:type="dxa"/>
            <w:noWrap/>
          </w:tcPr>
          <w:p w14:paraId="22DA6C61" w14:textId="50D7E80C"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autonomous system</w:t>
            </w:r>
          </w:p>
        </w:tc>
      </w:tr>
      <w:tr w:rsidR="00166627" w:rsidRPr="00166627" w14:paraId="62233AF8" w14:textId="77777777" w:rsidTr="00C4558F">
        <w:trPr>
          <w:trHeight w:val="330"/>
        </w:trPr>
        <w:tc>
          <w:tcPr>
            <w:tcW w:w="1696" w:type="dxa"/>
            <w:noWrap/>
          </w:tcPr>
          <w:p w14:paraId="349CBA38" w14:textId="05EDF1E0"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ATM</w:t>
            </w:r>
          </w:p>
        </w:tc>
        <w:tc>
          <w:tcPr>
            <w:tcW w:w="6600" w:type="dxa"/>
            <w:noWrap/>
          </w:tcPr>
          <w:p w14:paraId="7BA0C7F0" w14:textId="1464C5DD"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Asynchronous Transfer Mode</w:t>
            </w:r>
          </w:p>
        </w:tc>
      </w:tr>
      <w:tr w:rsidR="00AC0FB4" w:rsidRPr="00166627" w14:paraId="1B53E7DA" w14:textId="77777777" w:rsidTr="00C4558F">
        <w:trPr>
          <w:trHeight w:val="330"/>
        </w:trPr>
        <w:tc>
          <w:tcPr>
            <w:tcW w:w="1696" w:type="dxa"/>
            <w:noWrap/>
          </w:tcPr>
          <w:p w14:paraId="6FE761BB" w14:textId="7CF247CB" w:rsidR="00AC0FB4" w:rsidRPr="00166627" w:rsidRDefault="00AC0FB4" w:rsidP="00166627">
            <w:pPr>
              <w:widowControl/>
              <w:rPr>
                <w:rFonts w:eastAsia="新細明體" w:cstheme="minorHAnsi"/>
                <w:color w:val="000000"/>
                <w:kern w:val="0"/>
                <w:szCs w:val="24"/>
              </w:rPr>
            </w:pPr>
            <w:r>
              <w:rPr>
                <w:rFonts w:eastAsia="新細明體" w:cstheme="minorHAnsi" w:hint="eastAsia"/>
                <w:color w:val="000000"/>
                <w:kern w:val="0"/>
                <w:szCs w:val="24"/>
              </w:rPr>
              <w:t>B4</w:t>
            </w:r>
          </w:p>
        </w:tc>
        <w:tc>
          <w:tcPr>
            <w:tcW w:w="6600" w:type="dxa"/>
            <w:noWrap/>
          </w:tcPr>
          <w:p w14:paraId="1A9D3055" w14:textId="75B94063" w:rsidR="00AC0FB4" w:rsidRPr="00166627" w:rsidRDefault="00AC0FB4" w:rsidP="00166627">
            <w:pPr>
              <w:widowControl/>
              <w:rPr>
                <w:rFonts w:eastAsia="新細明體" w:cstheme="minorHAnsi"/>
                <w:color w:val="000000"/>
                <w:kern w:val="0"/>
                <w:szCs w:val="24"/>
              </w:rPr>
            </w:pPr>
            <w:r w:rsidRPr="00036ED1">
              <w:t>Basic Bridging BroadBand</w:t>
            </w:r>
          </w:p>
        </w:tc>
      </w:tr>
      <w:tr w:rsidR="00166627" w:rsidRPr="00166627" w14:paraId="6EA4A3A0" w14:textId="77777777" w:rsidTr="00C4558F">
        <w:trPr>
          <w:trHeight w:val="330"/>
        </w:trPr>
        <w:tc>
          <w:tcPr>
            <w:tcW w:w="1696" w:type="dxa"/>
          </w:tcPr>
          <w:p w14:paraId="7C9A34CD" w14:textId="79077E8E"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lastRenderedPageBreak/>
              <w:t>BGP</w:t>
            </w:r>
          </w:p>
        </w:tc>
        <w:tc>
          <w:tcPr>
            <w:tcW w:w="6600" w:type="dxa"/>
          </w:tcPr>
          <w:p w14:paraId="42E88E37" w14:textId="2F8F1488"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Border gateway protocol</w:t>
            </w:r>
          </w:p>
        </w:tc>
      </w:tr>
      <w:tr w:rsidR="00166627" w:rsidRPr="00166627" w14:paraId="02C1D4DF" w14:textId="77777777" w:rsidTr="00C4558F">
        <w:trPr>
          <w:trHeight w:val="330"/>
        </w:trPr>
        <w:tc>
          <w:tcPr>
            <w:tcW w:w="1696" w:type="dxa"/>
            <w:noWrap/>
          </w:tcPr>
          <w:p w14:paraId="3D26348D" w14:textId="1F13847E"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CDMA</w:t>
            </w:r>
          </w:p>
        </w:tc>
        <w:tc>
          <w:tcPr>
            <w:tcW w:w="6600" w:type="dxa"/>
            <w:noWrap/>
          </w:tcPr>
          <w:p w14:paraId="7DBACFC6" w14:textId="4ACE9C81"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code-division multiplexing access</w:t>
            </w:r>
          </w:p>
        </w:tc>
      </w:tr>
      <w:tr w:rsidR="00166627" w:rsidRPr="00166627" w14:paraId="74052644" w14:textId="77777777" w:rsidTr="00C4558F">
        <w:trPr>
          <w:trHeight w:val="330"/>
        </w:trPr>
        <w:tc>
          <w:tcPr>
            <w:tcW w:w="1696" w:type="dxa"/>
            <w:noWrap/>
          </w:tcPr>
          <w:p w14:paraId="61101EE4" w14:textId="7356ECAF"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CIDR</w:t>
            </w:r>
          </w:p>
        </w:tc>
        <w:tc>
          <w:tcPr>
            <w:tcW w:w="6600" w:type="dxa"/>
            <w:noWrap/>
          </w:tcPr>
          <w:p w14:paraId="427DED4B" w14:textId="68C2DE06"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Classless Interdomain Routing</w:t>
            </w:r>
          </w:p>
        </w:tc>
      </w:tr>
      <w:tr w:rsidR="00166627" w:rsidRPr="00166627" w14:paraId="21F03157" w14:textId="77777777" w:rsidTr="00C4558F">
        <w:trPr>
          <w:trHeight w:val="330"/>
        </w:trPr>
        <w:tc>
          <w:tcPr>
            <w:tcW w:w="1696" w:type="dxa"/>
            <w:noWrap/>
          </w:tcPr>
          <w:p w14:paraId="0499FE9C" w14:textId="16CC6E1D"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CMTS</w:t>
            </w:r>
          </w:p>
        </w:tc>
        <w:tc>
          <w:tcPr>
            <w:tcW w:w="6600" w:type="dxa"/>
            <w:noWrap/>
          </w:tcPr>
          <w:p w14:paraId="22C95C8C" w14:textId="3BA91186"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cable modem termination system</w:t>
            </w:r>
          </w:p>
        </w:tc>
      </w:tr>
      <w:tr w:rsidR="00AC0FB4" w:rsidRPr="00166627" w14:paraId="1CAF9B7E" w14:textId="77777777" w:rsidTr="00C4558F">
        <w:trPr>
          <w:trHeight w:val="330"/>
        </w:trPr>
        <w:tc>
          <w:tcPr>
            <w:tcW w:w="1696" w:type="dxa"/>
            <w:noWrap/>
          </w:tcPr>
          <w:p w14:paraId="6F575C35" w14:textId="3A9BFC2D" w:rsidR="00AC0FB4" w:rsidRPr="00166627" w:rsidRDefault="00AC0FB4" w:rsidP="00166627">
            <w:pPr>
              <w:widowControl/>
              <w:rPr>
                <w:rFonts w:eastAsia="新細明體" w:cstheme="minorHAnsi"/>
                <w:color w:val="000000"/>
                <w:kern w:val="0"/>
                <w:szCs w:val="24"/>
              </w:rPr>
            </w:pPr>
            <w:r>
              <w:rPr>
                <w:rFonts w:eastAsia="新細明體" w:cstheme="minorHAnsi" w:hint="eastAsia"/>
                <w:color w:val="000000"/>
                <w:kern w:val="0"/>
                <w:szCs w:val="24"/>
              </w:rPr>
              <w:t>CPE</w:t>
            </w:r>
          </w:p>
        </w:tc>
        <w:tc>
          <w:tcPr>
            <w:tcW w:w="6600" w:type="dxa"/>
            <w:noWrap/>
          </w:tcPr>
          <w:p w14:paraId="057961F5" w14:textId="437D57BE" w:rsidR="00AC0FB4" w:rsidRPr="00166627" w:rsidRDefault="00AC0FB4">
            <w:pPr>
              <w:widowControl/>
              <w:rPr>
                <w:rFonts w:eastAsia="新細明體" w:cstheme="minorHAnsi"/>
                <w:color w:val="000000"/>
                <w:kern w:val="0"/>
                <w:szCs w:val="24"/>
              </w:rPr>
            </w:pPr>
            <w:r w:rsidRPr="00036ED1">
              <w:t>Customer’s Premises Equipment</w:t>
            </w:r>
          </w:p>
        </w:tc>
      </w:tr>
      <w:tr w:rsidR="00166627" w:rsidRPr="00166627" w14:paraId="45D71D87" w14:textId="77777777" w:rsidTr="00C4558F">
        <w:trPr>
          <w:trHeight w:val="330"/>
        </w:trPr>
        <w:tc>
          <w:tcPr>
            <w:tcW w:w="1696" w:type="dxa"/>
            <w:noWrap/>
          </w:tcPr>
          <w:p w14:paraId="16A19F37" w14:textId="601203FD"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CRC</w:t>
            </w:r>
          </w:p>
        </w:tc>
        <w:tc>
          <w:tcPr>
            <w:tcW w:w="6600" w:type="dxa"/>
            <w:noWrap/>
          </w:tcPr>
          <w:p w14:paraId="5165B4D5" w14:textId="2E2FF799"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cyclic redundancy check</w:t>
            </w:r>
          </w:p>
        </w:tc>
      </w:tr>
      <w:tr w:rsidR="00166627" w:rsidRPr="00166627" w14:paraId="623BEA10" w14:textId="77777777" w:rsidTr="00C4558F">
        <w:trPr>
          <w:trHeight w:val="330"/>
        </w:trPr>
        <w:tc>
          <w:tcPr>
            <w:tcW w:w="1696" w:type="dxa"/>
            <w:noWrap/>
          </w:tcPr>
          <w:p w14:paraId="6894AF30" w14:textId="013A77A3"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CSMA</w:t>
            </w:r>
          </w:p>
        </w:tc>
        <w:tc>
          <w:tcPr>
            <w:tcW w:w="6600" w:type="dxa"/>
            <w:noWrap/>
          </w:tcPr>
          <w:p w14:paraId="2B11BAE7" w14:textId="3B0C4D88"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Carrier Sense Multiple Access</w:t>
            </w:r>
          </w:p>
        </w:tc>
      </w:tr>
      <w:tr w:rsidR="00166627" w:rsidRPr="00166627" w14:paraId="58C6769E" w14:textId="77777777" w:rsidTr="00C4558F">
        <w:trPr>
          <w:trHeight w:val="330"/>
        </w:trPr>
        <w:tc>
          <w:tcPr>
            <w:tcW w:w="1696" w:type="dxa"/>
            <w:noWrap/>
          </w:tcPr>
          <w:p w14:paraId="2F8F3FDB" w14:textId="62071F6A"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CSMA/CD</w:t>
            </w:r>
          </w:p>
        </w:tc>
        <w:tc>
          <w:tcPr>
            <w:tcW w:w="6600" w:type="dxa"/>
            <w:noWrap/>
          </w:tcPr>
          <w:p w14:paraId="25917872" w14:textId="464D15FA"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Carrier Sense Multiple Access with Collision Detection</w:t>
            </w:r>
          </w:p>
        </w:tc>
      </w:tr>
      <w:tr w:rsidR="00166627" w:rsidRPr="00166627" w14:paraId="561E1ADB" w14:textId="77777777" w:rsidTr="00C4558F">
        <w:trPr>
          <w:trHeight w:val="330"/>
        </w:trPr>
        <w:tc>
          <w:tcPr>
            <w:tcW w:w="1696" w:type="dxa"/>
            <w:noWrap/>
          </w:tcPr>
          <w:p w14:paraId="50C176FF" w14:textId="1650E3F3"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DHCP</w:t>
            </w:r>
          </w:p>
        </w:tc>
        <w:tc>
          <w:tcPr>
            <w:tcW w:w="6600" w:type="dxa"/>
            <w:noWrap/>
          </w:tcPr>
          <w:p w14:paraId="28FEE82F" w14:textId="3845A9BC"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Dynamic Host Configuration Protocol</w:t>
            </w:r>
          </w:p>
        </w:tc>
      </w:tr>
      <w:tr w:rsidR="00166627" w:rsidRPr="00166627" w14:paraId="79E16B4D" w14:textId="77777777" w:rsidTr="00C4558F">
        <w:trPr>
          <w:trHeight w:val="330"/>
        </w:trPr>
        <w:tc>
          <w:tcPr>
            <w:tcW w:w="1696" w:type="dxa"/>
            <w:noWrap/>
          </w:tcPr>
          <w:p w14:paraId="5BF91DD9" w14:textId="638D5D92"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DNS</w:t>
            </w:r>
          </w:p>
        </w:tc>
        <w:tc>
          <w:tcPr>
            <w:tcW w:w="6600" w:type="dxa"/>
            <w:noWrap/>
          </w:tcPr>
          <w:p w14:paraId="7EFAE2F2" w14:textId="414BA6CB"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Domain Name Server</w:t>
            </w:r>
          </w:p>
        </w:tc>
      </w:tr>
      <w:tr w:rsidR="00166627" w:rsidRPr="00166627" w14:paraId="7695EFA2" w14:textId="77777777" w:rsidTr="00C4558F">
        <w:trPr>
          <w:trHeight w:val="330"/>
        </w:trPr>
        <w:tc>
          <w:tcPr>
            <w:tcW w:w="1696" w:type="dxa"/>
          </w:tcPr>
          <w:p w14:paraId="57DE5FE2" w14:textId="0E4AA426"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DOCSIS</w:t>
            </w:r>
          </w:p>
        </w:tc>
        <w:tc>
          <w:tcPr>
            <w:tcW w:w="6600" w:type="dxa"/>
          </w:tcPr>
          <w:p w14:paraId="09114522" w14:textId="6087F695"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Data-Over-Cable Service Interface Specifications</w:t>
            </w:r>
          </w:p>
        </w:tc>
      </w:tr>
      <w:tr w:rsidR="00166627" w:rsidRPr="00166627" w14:paraId="6A31AE94" w14:textId="77777777" w:rsidTr="00C4558F">
        <w:trPr>
          <w:trHeight w:val="330"/>
        </w:trPr>
        <w:tc>
          <w:tcPr>
            <w:tcW w:w="1696" w:type="dxa"/>
            <w:noWrap/>
          </w:tcPr>
          <w:p w14:paraId="71170239" w14:textId="5B0B957C"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DSL</w:t>
            </w:r>
          </w:p>
        </w:tc>
        <w:tc>
          <w:tcPr>
            <w:tcW w:w="6600" w:type="dxa"/>
            <w:noWrap/>
          </w:tcPr>
          <w:p w14:paraId="1ABD45F6" w14:textId="66728A57"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Digital Subscriber Line</w:t>
            </w:r>
          </w:p>
        </w:tc>
      </w:tr>
      <w:tr w:rsidR="00166627" w:rsidRPr="00166627" w14:paraId="654B674A" w14:textId="77777777" w:rsidTr="00C4558F">
        <w:trPr>
          <w:trHeight w:val="330"/>
        </w:trPr>
        <w:tc>
          <w:tcPr>
            <w:tcW w:w="1696" w:type="dxa"/>
          </w:tcPr>
          <w:p w14:paraId="0F035729" w14:textId="533212B5"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DVMRP</w:t>
            </w:r>
          </w:p>
        </w:tc>
        <w:tc>
          <w:tcPr>
            <w:tcW w:w="6600" w:type="dxa"/>
          </w:tcPr>
          <w:p w14:paraId="0E3368E2" w14:textId="43048132"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Distance Vector Multicast Routing Protocol</w:t>
            </w:r>
          </w:p>
        </w:tc>
      </w:tr>
      <w:tr w:rsidR="00166627" w:rsidRPr="00166627" w14:paraId="4F2AF099" w14:textId="77777777" w:rsidTr="00C4558F">
        <w:trPr>
          <w:trHeight w:val="330"/>
        </w:trPr>
        <w:tc>
          <w:tcPr>
            <w:tcW w:w="1696" w:type="dxa"/>
            <w:noWrap/>
          </w:tcPr>
          <w:p w14:paraId="18C65CC6" w14:textId="1EDD3408"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EDC</w:t>
            </w:r>
          </w:p>
        </w:tc>
        <w:tc>
          <w:tcPr>
            <w:tcW w:w="6600" w:type="dxa"/>
            <w:noWrap/>
          </w:tcPr>
          <w:p w14:paraId="0CE1D812" w14:textId="48F687BD"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error detection and correction bits</w:t>
            </w:r>
          </w:p>
        </w:tc>
      </w:tr>
      <w:tr w:rsidR="00166627" w:rsidRPr="00166627" w14:paraId="3EB063F7" w14:textId="77777777" w:rsidTr="00C4558F">
        <w:trPr>
          <w:trHeight w:val="330"/>
        </w:trPr>
        <w:tc>
          <w:tcPr>
            <w:tcW w:w="1696" w:type="dxa"/>
            <w:noWrap/>
          </w:tcPr>
          <w:p w14:paraId="3D5CF10D" w14:textId="58D08714"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EWMA</w:t>
            </w:r>
          </w:p>
        </w:tc>
        <w:tc>
          <w:tcPr>
            <w:tcW w:w="6600" w:type="dxa"/>
            <w:noWrap/>
          </w:tcPr>
          <w:p w14:paraId="319866E6" w14:textId="52DAF9FC"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exponential weighted moving average</w:t>
            </w:r>
          </w:p>
        </w:tc>
      </w:tr>
      <w:tr w:rsidR="00166627" w:rsidRPr="00166627" w14:paraId="7F941CF0" w14:textId="77777777" w:rsidTr="00C4558F">
        <w:trPr>
          <w:trHeight w:val="330"/>
        </w:trPr>
        <w:tc>
          <w:tcPr>
            <w:tcW w:w="1696" w:type="dxa"/>
          </w:tcPr>
          <w:p w14:paraId="0FF7CF7A" w14:textId="35B50BB8"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FDMA</w:t>
            </w:r>
          </w:p>
        </w:tc>
        <w:tc>
          <w:tcPr>
            <w:tcW w:w="6600" w:type="dxa"/>
          </w:tcPr>
          <w:p w14:paraId="30DF3F82" w14:textId="7D8F5D25"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Frequency-Division Multiplexing Access</w:t>
            </w:r>
          </w:p>
        </w:tc>
      </w:tr>
      <w:tr w:rsidR="00166627" w:rsidRPr="00166627" w14:paraId="77F9329A" w14:textId="77777777" w:rsidTr="00C4558F">
        <w:trPr>
          <w:trHeight w:val="330"/>
        </w:trPr>
        <w:tc>
          <w:tcPr>
            <w:tcW w:w="1696" w:type="dxa"/>
          </w:tcPr>
          <w:p w14:paraId="702724A9" w14:textId="7FF54355"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FEC</w:t>
            </w:r>
          </w:p>
        </w:tc>
        <w:tc>
          <w:tcPr>
            <w:tcW w:w="6600" w:type="dxa"/>
          </w:tcPr>
          <w:p w14:paraId="28B662CE" w14:textId="7F250D7C"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forward error correction</w:t>
            </w:r>
          </w:p>
        </w:tc>
      </w:tr>
      <w:tr w:rsidR="00166627" w:rsidRPr="00166627" w14:paraId="33A9A9F0" w14:textId="77777777" w:rsidTr="00C4558F">
        <w:trPr>
          <w:trHeight w:val="330"/>
        </w:trPr>
        <w:tc>
          <w:tcPr>
            <w:tcW w:w="1696" w:type="dxa"/>
            <w:noWrap/>
          </w:tcPr>
          <w:p w14:paraId="2E173FDF" w14:textId="4B8346C2"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FQDN</w:t>
            </w:r>
          </w:p>
        </w:tc>
        <w:tc>
          <w:tcPr>
            <w:tcW w:w="6600" w:type="dxa"/>
            <w:noWrap/>
          </w:tcPr>
          <w:p w14:paraId="4CFA26A7" w14:textId="063E4BEF"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Fully Qualified Domain Name</w:t>
            </w:r>
          </w:p>
        </w:tc>
      </w:tr>
      <w:tr w:rsidR="00166627" w:rsidRPr="00166627" w14:paraId="0CCA17C6" w14:textId="77777777" w:rsidTr="00C4558F">
        <w:trPr>
          <w:trHeight w:val="330"/>
        </w:trPr>
        <w:tc>
          <w:tcPr>
            <w:tcW w:w="1696" w:type="dxa"/>
          </w:tcPr>
          <w:p w14:paraId="0EE92ACA" w14:textId="1EF3BFEE"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FTP</w:t>
            </w:r>
          </w:p>
        </w:tc>
        <w:tc>
          <w:tcPr>
            <w:tcW w:w="6600" w:type="dxa"/>
          </w:tcPr>
          <w:p w14:paraId="221B4F9E" w14:textId="0816D878"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File Transfer Protocol</w:t>
            </w:r>
          </w:p>
        </w:tc>
      </w:tr>
      <w:tr w:rsidR="00166627" w:rsidRPr="00166627" w14:paraId="02C6E986" w14:textId="77777777" w:rsidTr="00C4558F">
        <w:trPr>
          <w:trHeight w:val="330"/>
        </w:trPr>
        <w:tc>
          <w:tcPr>
            <w:tcW w:w="1696" w:type="dxa"/>
          </w:tcPr>
          <w:p w14:paraId="3FFEC352" w14:textId="6F7B2040"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HOL</w:t>
            </w:r>
          </w:p>
        </w:tc>
        <w:tc>
          <w:tcPr>
            <w:tcW w:w="6600" w:type="dxa"/>
          </w:tcPr>
          <w:p w14:paraId="2B980A11" w14:textId="61911AFA"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Head-of-the-Line</w:t>
            </w:r>
          </w:p>
        </w:tc>
      </w:tr>
      <w:tr w:rsidR="00166627" w:rsidRPr="00166627" w14:paraId="6F4C1827" w14:textId="77777777" w:rsidTr="00C4558F">
        <w:trPr>
          <w:trHeight w:val="330"/>
        </w:trPr>
        <w:tc>
          <w:tcPr>
            <w:tcW w:w="1696" w:type="dxa"/>
          </w:tcPr>
          <w:p w14:paraId="23F967C3" w14:textId="16C4E009"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HTTP</w:t>
            </w:r>
          </w:p>
        </w:tc>
        <w:tc>
          <w:tcPr>
            <w:tcW w:w="6600" w:type="dxa"/>
          </w:tcPr>
          <w:p w14:paraId="320E7285" w14:textId="19D36C60"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HyperText Transfer Protocol</w:t>
            </w:r>
          </w:p>
        </w:tc>
      </w:tr>
      <w:tr w:rsidR="00166627" w:rsidRPr="00166627" w14:paraId="48639FE4" w14:textId="77777777" w:rsidTr="00C4558F">
        <w:trPr>
          <w:trHeight w:val="330"/>
        </w:trPr>
        <w:tc>
          <w:tcPr>
            <w:tcW w:w="1696" w:type="dxa"/>
          </w:tcPr>
          <w:p w14:paraId="55478714" w14:textId="5EF14DB4"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ICMP</w:t>
            </w:r>
          </w:p>
        </w:tc>
        <w:tc>
          <w:tcPr>
            <w:tcW w:w="6600" w:type="dxa"/>
          </w:tcPr>
          <w:p w14:paraId="3415EE4C" w14:textId="6A3EE062"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Internet Control Message Protocol</w:t>
            </w:r>
          </w:p>
        </w:tc>
      </w:tr>
      <w:tr w:rsidR="00166627" w:rsidRPr="00166627" w14:paraId="134CCFED" w14:textId="77777777" w:rsidTr="00C4558F">
        <w:trPr>
          <w:trHeight w:val="345"/>
        </w:trPr>
        <w:tc>
          <w:tcPr>
            <w:tcW w:w="1696" w:type="dxa"/>
            <w:noWrap/>
          </w:tcPr>
          <w:p w14:paraId="30F9D634" w14:textId="09330252"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IEEE</w:t>
            </w:r>
          </w:p>
        </w:tc>
        <w:tc>
          <w:tcPr>
            <w:tcW w:w="6600" w:type="dxa"/>
            <w:noWrap/>
          </w:tcPr>
          <w:p w14:paraId="7B9B63B3" w14:textId="04ECBACA"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Institute of Electrical and Electronics Engineers</w:t>
            </w:r>
          </w:p>
        </w:tc>
      </w:tr>
      <w:tr w:rsidR="00166627" w:rsidRPr="00166627" w14:paraId="103A800F" w14:textId="77777777" w:rsidTr="00C4558F">
        <w:trPr>
          <w:trHeight w:val="345"/>
        </w:trPr>
        <w:tc>
          <w:tcPr>
            <w:tcW w:w="1696" w:type="dxa"/>
          </w:tcPr>
          <w:p w14:paraId="04D1815B" w14:textId="08C6974D"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IETF</w:t>
            </w:r>
          </w:p>
        </w:tc>
        <w:tc>
          <w:tcPr>
            <w:tcW w:w="6600" w:type="dxa"/>
          </w:tcPr>
          <w:p w14:paraId="745C33C2" w14:textId="45A71620"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Internet Engineering Task Force</w:t>
            </w:r>
          </w:p>
        </w:tc>
      </w:tr>
      <w:tr w:rsidR="00166627" w:rsidRPr="00166627" w14:paraId="481F708B" w14:textId="77777777" w:rsidTr="00C4558F">
        <w:trPr>
          <w:trHeight w:val="345"/>
        </w:trPr>
        <w:tc>
          <w:tcPr>
            <w:tcW w:w="1696" w:type="dxa"/>
          </w:tcPr>
          <w:p w14:paraId="2F4F6630" w14:textId="3608A976"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IGD</w:t>
            </w:r>
          </w:p>
        </w:tc>
        <w:tc>
          <w:tcPr>
            <w:tcW w:w="6600" w:type="dxa"/>
          </w:tcPr>
          <w:p w14:paraId="141015C2" w14:textId="0559D38F"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Internet Gateway Device</w:t>
            </w:r>
          </w:p>
        </w:tc>
      </w:tr>
      <w:tr w:rsidR="00166627" w:rsidRPr="00166627" w14:paraId="387CF865" w14:textId="77777777" w:rsidTr="00C4558F">
        <w:trPr>
          <w:trHeight w:val="345"/>
        </w:trPr>
        <w:tc>
          <w:tcPr>
            <w:tcW w:w="1696" w:type="dxa"/>
            <w:noWrap/>
          </w:tcPr>
          <w:p w14:paraId="792D5FC1" w14:textId="6215D78F"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IGMP</w:t>
            </w:r>
          </w:p>
        </w:tc>
        <w:tc>
          <w:tcPr>
            <w:tcW w:w="6600" w:type="dxa"/>
            <w:noWrap/>
          </w:tcPr>
          <w:p w14:paraId="5CBF7875" w14:textId="7AFB7524"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Internet Group Management Protocol</w:t>
            </w:r>
          </w:p>
        </w:tc>
      </w:tr>
      <w:tr w:rsidR="00166627" w:rsidRPr="00166627" w14:paraId="34FABA0C" w14:textId="77777777" w:rsidTr="00C4558F">
        <w:trPr>
          <w:trHeight w:val="345"/>
        </w:trPr>
        <w:tc>
          <w:tcPr>
            <w:tcW w:w="1696" w:type="dxa"/>
            <w:noWrap/>
          </w:tcPr>
          <w:p w14:paraId="2D521701" w14:textId="1BC9F15F"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IGP</w:t>
            </w:r>
          </w:p>
        </w:tc>
        <w:tc>
          <w:tcPr>
            <w:tcW w:w="6600" w:type="dxa"/>
            <w:noWrap/>
          </w:tcPr>
          <w:p w14:paraId="414952D0" w14:textId="2D3D96C4"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Interior Gateway Protocol</w:t>
            </w:r>
          </w:p>
        </w:tc>
      </w:tr>
      <w:tr w:rsidR="00166627" w:rsidRPr="00166627" w14:paraId="6B0B76D2" w14:textId="77777777" w:rsidTr="00C4558F">
        <w:trPr>
          <w:trHeight w:val="345"/>
        </w:trPr>
        <w:tc>
          <w:tcPr>
            <w:tcW w:w="1696" w:type="dxa"/>
            <w:noWrap/>
          </w:tcPr>
          <w:p w14:paraId="11C038F3" w14:textId="2ECD9B18"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IP</w:t>
            </w:r>
          </w:p>
        </w:tc>
        <w:tc>
          <w:tcPr>
            <w:tcW w:w="6600" w:type="dxa"/>
            <w:noWrap/>
          </w:tcPr>
          <w:p w14:paraId="16558CE9" w14:textId="20C3C2E9"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Internet Protocol</w:t>
            </w:r>
          </w:p>
        </w:tc>
      </w:tr>
      <w:tr w:rsidR="00166627" w:rsidRPr="00166627" w14:paraId="6F43CD06" w14:textId="77777777" w:rsidTr="00C4558F">
        <w:trPr>
          <w:trHeight w:val="345"/>
        </w:trPr>
        <w:tc>
          <w:tcPr>
            <w:tcW w:w="1696" w:type="dxa"/>
          </w:tcPr>
          <w:p w14:paraId="31DA4EA0" w14:textId="11191A4C"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ISP</w:t>
            </w:r>
          </w:p>
        </w:tc>
        <w:tc>
          <w:tcPr>
            <w:tcW w:w="6600" w:type="dxa"/>
          </w:tcPr>
          <w:p w14:paraId="1F071F2D" w14:textId="0B128B30"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Internet Service Provider</w:t>
            </w:r>
          </w:p>
        </w:tc>
      </w:tr>
      <w:tr w:rsidR="00166627" w:rsidRPr="00166627" w14:paraId="7EF9AD15" w14:textId="77777777" w:rsidTr="00C4558F">
        <w:trPr>
          <w:trHeight w:val="345"/>
        </w:trPr>
        <w:tc>
          <w:tcPr>
            <w:tcW w:w="1696" w:type="dxa"/>
          </w:tcPr>
          <w:p w14:paraId="171D4A8E" w14:textId="61725F0B"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JPEG</w:t>
            </w:r>
          </w:p>
        </w:tc>
        <w:tc>
          <w:tcPr>
            <w:tcW w:w="6600" w:type="dxa"/>
          </w:tcPr>
          <w:p w14:paraId="59C1E84D" w14:textId="7BB50215"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Joint Photographic Experts Group</w:t>
            </w:r>
          </w:p>
        </w:tc>
      </w:tr>
      <w:tr w:rsidR="00166627" w:rsidRPr="00166627" w14:paraId="73CC49FA" w14:textId="77777777" w:rsidTr="00C4558F">
        <w:trPr>
          <w:trHeight w:val="345"/>
        </w:trPr>
        <w:tc>
          <w:tcPr>
            <w:tcW w:w="1696" w:type="dxa"/>
          </w:tcPr>
          <w:p w14:paraId="4B71FA09" w14:textId="6A1DDEB4"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LAN</w:t>
            </w:r>
          </w:p>
        </w:tc>
        <w:tc>
          <w:tcPr>
            <w:tcW w:w="6600" w:type="dxa"/>
          </w:tcPr>
          <w:p w14:paraId="6E920B66" w14:textId="16F5A1FE"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Local Area Network</w:t>
            </w:r>
          </w:p>
        </w:tc>
      </w:tr>
      <w:tr w:rsidR="00166627" w:rsidRPr="00166627" w14:paraId="006F1D49" w14:textId="77777777" w:rsidTr="00C4558F">
        <w:trPr>
          <w:trHeight w:val="345"/>
        </w:trPr>
        <w:tc>
          <w:tcPr>
            <w:tcW w:w="1696" w:type="dxa"/>
          </w:tcPr>
          <w:p w14:paraId="7F3EFAD2" w14:textId="685457C0"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MAC</w:t>
            </w:r>
          </w:p>
        </w:tc>
        <w:tc>
          <w:tcPr>
            <w:tcW w:w="6600" w:type="dxa"/>
          </w:tcPr>
          <w:p w14:paraId="2E2945FF" w14:textId="06B74FB9"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medium access control</w:t>
            </w:r>
          </w:p>
        </w:tc>
      </w:tr>
      <w:tr w:rsidR="00166627" w:rsidRPr="00166627" w14:paraId="415CB318" w14:textId="77777777" w:rsidTr="00C4558F">
        <w:trPr>
          <w:trHeight w:val="345"/>
        </w:trPr>
        <w:tc>
          <w:tcPr>
            <w:tcW w:w="1696" w:type="dxa"/>
            <w:noWrap/>
          </w:tcPr>
          <w:p w14:paraId="41C31E3C" w14:textId="417A200F"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MIME</w:t>
            </w:r>
          </w:p>
        </w:tc>
        <w:tc>
          <w:tcPr>
            <w:tcW w:w="6600" w:type="dxa"/>
            <w:noWrap/>
          </w:tcPr>
          <w:p w14:paraId="756BBDC9" w14:textId="052CAD9A"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Multipurpose Internet Mail Extensions</w:t>
            </w:r>
          </w:p>
        </w:tc>
      </w:tr>
      <w:tr w:rsidR="00166627" w:rsidRPr="00166627" w14:paraId="189ABD6D" w14:textId="77777777" w:rsidTr="00C4558F">
        <w:trPr>
          <w:trHeight w:val="345"/>
        </w:trPr>
        <w:tc>
          <w:tcPr>
            <w:tcW w:w="1696" w:type="dxa"/>
          </w:tcPr>
          <w:p w14:paraId="1C4F68ED" w14:textId="1E0CB1BB"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NAT</w:t>
            </w:r>
          </w:p>
        </w:tc>
        <w:tc>
          <w:tcPr>
            <w:tcW w:w="6600" w:type="dxa"/>
          </w:tcPr>
          <w:p w14:paraId="2D791155" w14:textId="680B2308"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Network Address Translation</w:t>
            </w:r>
          </w:p>
        </w:tc>
      </w:tr>
      <w:tr w:rsidR="00166627" w:rsidRPr="00166627" w14:paraId="15B87D2A" w14:textId="77777777" w:rsidTr="00C4558F">
        <w:trPr>
          <w:trHeight w:val="345"/>
        </w:trPr>
        <w:tc>
          <w:tcPr>
            <w:tcW w:w="1696" w:type="dxa"/>
            <w:noWrap/>
          </w:tcPr>
          <w:p w14:paraId="0361C662" w14:textId="0E4BCA6B"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NIC</w:t>
            </w:r>
          </w:p>
        </w:tc>
        <w:tc>
          <w:tcPr>
            <w:tcW w:w="6600" w:type="dxa"/>
            <w:noWrap/>
          </w:tcPr>
          <w:p w14:paraId="59045187" w14:textId="0CA11C8D"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network interface card</w:t>
            </w:r>
          </w:p>
        </w:tc>
      </w:tr>
      <w:tr w:rsidR="00166627" w:rsidRPr="00166627" w14:paraId="3DBE983E" w14:textId="77777777" w:rsidTr="00C4558F">
        <w:trPr>
          <w:trHeight w:val="345"/>
        </w:trPr>
        <w:tc>
          <w:tcPr>
            <w:tcW w:w="1696" w:type="dxa"/>
            <w:noWrap/>
          </w:tcPr>
          <w:p w14:paraId="61A674EB" w14:textId="1BD1111C"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OSPF</w:t>
            </w:r>
          </w:p>
        </w:tc>
        <w:tc>
          <w:tcPr>
            <w:tcW w:w="6600" w:type="dxa"/>
            <w:noWrap/>
          </w:tcPr>
          <w:p w14:paraId="49E05235" w14:textId="3E8A2861"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Open Shortest Path First</w:t>
            </w:r>
          </w:p>
        </w:tc>
      </w:tr>
      <w:tr w:rsidR="00166627" w:rsidRPr="00166627" w14:paraId="7CAE0D95" w14:textId="77777777" w:rsidTr="00C4558F">
        <w:trPr>
          <w:trHeight w:val="345"/>
        </w:trPr>
        <w:tc>
          <w:tcPr>
            <w:tcW w:w="1696" w:type="dxa"/>
            <w:noWrap/>
          </w:tcPr>
          <w:p w14:paraId="53E345F5" w14:textId="553BD679"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OWD</w:t>
            </w:r>
          </w:p>
        </w:tc>
        <w:tc>
          <w:tcPr>
            <w:tcW w:w="6600" w:type="dxa"/>
            <w:noWrap/>
          </w:tcPr>
          <w:p w14:paraId="50FFB420" w14:textId="739FB380"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one-way delay</w:t>
            </w:r>
          </w:p>
        </w:tc>
      </w:tr>
      <w:tr w:rsidR="00166627" w:rsidRPr="00166627" w14:paraId="53757DF2" w14:textId="77777777" w:rsidTr="00C4558F">
        <w:trPr>
          <w:trHeight w:val="345"/>
        </w:trPr>
        <w:tc>
          <w:tcPr>
            <w:tcW w:w="1696" w:type="dxa"/>
            <w:noWrap/>
          </w:tcPr>
          <w:p w14:paraId="3C4C04CA" w14:textId="50B623A5"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lastRenderedPageBreak/>
              <w:t>P2P</w:t>
            </w:r>
          </w:p>
        </w:tc>
        <w:tc>
          <w:tcPr>
            <w:tcW w:w="6600" w:type="dxa"/>
            <w:noWrap/>
          </w:tcPr>
          <w:p w14:paraId="4B60965E" w14:textId="76824B60"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Peer-to-Peer</w:t>
            </w:r>
          </w:p>
        </w:tc>
      </w:tr>
      <w:tr w:rsidR="00166627" w:rsidRPr="00166627" w14:paraId="776BC4BA" w14:textId="77777777" w:rsidTr="00C4558F">
        <w:trPr>
          <w:trHeight w:val="345"/>
        </w:trPr>
        <w:tc>
          <w:tcPr>
            <w:tcW w:w="1696" w:type="dxa"/>
          </w:tcPr>
          <w:p w14:paraId="5D6D9909" w14:textId="7F92AB4A"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PIM</w:t>
            </w:r>
          </w:p>
        </w:tc>
        <w:tc>
          <w:tcPr>
            <w:tcW w:w="6600" w:type="dxa"/>
          </w:tcPr>
          <w:p w14:paraId="5094CC3B" w14:textId="38C23B2E"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Protocol Independent Multicast</w:t>
            </w:r>
          </w:p>
        </w:tc>
      </w:tr>
      <w:tr w:rsidR="00166627" w:rsidRPr="00166627" w14:paraId="645D36ED" w14:textId="77777777" w:rsidTr="00C4558F">
        <w:trPr>
          <w:trHeight w:val="345"/>
        </w:trPr>
        <w:tc>
          <w:tcPr>
            <w:tcW w:w="1696" w:type="dxa"/>
            <w:noWrap/>
          </w:tcPr>
          <w:p w14:paraId="7C6716D7" w14:textId="0E6532F3"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PQDN</w:t>
            </w:r>
          </w:p>
        </w:tc>
        <w:tc>
          <w:tcPr>
            <w:tcW w:w="6600" w:type="dxa"/>
            <w:noWrap/>
          </w:tcPr>
          <w:p w14:paraId="19E43F4D" w14:textId="5B604295"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Partially Qualified Domain Name</w:t>
            </w:r>
          </w:p>
        </w:tc>
      </w:tr>
      <w:tr w:rsidR="00166627" w:rsidRPr="00166627" w14:paraId="0D8FB2AE" w14:textId="77777777" w:rsidTr="00C4558F">
        <w:trPr>
          <w:trHeight w:val="345"/>
        </w:trPr>
        <w:tc>
          <w:tcPr>
            <w:tcW w:w="1696" w:type="dxa"/>
          </w:tcPr>
          <w:p w14:paraId="671106A6" w14:textId="16E731B6"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QoS</w:t>
            </w:r>
          </w:p>
        </w:tc>
        <w:tc>
          <w:tcPr>
            <w:tcW w:w="6600" w:type="dxa"/>
          </w:tcPr>
          <w:p w14:paraId="1339055E" w14:textId="3E6AD5F4"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Quality of Service</w:t>
            </w:r>
          </w:p>
        </w:tc>
      </w:tr>
      <w:tr w:rsidR="00166627" w:rsidRPr="00166627" w14:paraId="5F58D1D0" w14:textId="77777777" w:rsidTr="00C4558F">
        <w:trPr>
          <w:trHeight w:val="345"/>
        </w:trPr>
        <w:tc>
          <w:tcPr>
            <w:tcW w:w="1696" w:type="dxa"/>
            <w:noWrap/>
          </w:tcPr>
          <w:p w14:paraId="5CC67448" w14:textId="239ECC61"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rdt</w:t>
            </w:r>
          </w:p>
        </w:tc>
        <w:tc>
          <w:tcPr>
            <w:tcW w:w="6600" w:type="dxa"/>
            <w:noWrap/>
          </w:tcPr>
          <w:p w14:paraId="4467DB67" w14:textId="1E137DCE"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Reliable data transfer</w:t>
            </w:r>
          </w:p>
        </w:tc>
      </w:tr>
      <w:tr w:rsidR="00166627" w:rsidRPr="00166627" w14:paraId="56A01386" w14:textId="77777777" w:rsidTr="00C4558F">
        <w:trPr>
          <w:trHeight w:val="345"/>
        </w:trPr>
        <w:tc>
          <w:tcPr>
            <w:tcW w:w="1696" w:type="dxa"/>
          </w:tcPr>
          <w:p w14:paraId="6D75F8C5" w14:textId="6CCE1622"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RFC</w:t>
            </w:r>
          </w:p>
        </w:tc>
        <w:tc>
          <w:tcPr>
            <w:tcW w:w="6600" w:type="dxa"/>
          </w:tcPr>
          <w:p w14:paraId="61D58018" w14:textId="39340F70"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Requests for Comment</w:t>
            </w:r>
          </w:p>
        </w:tc>
      </w:tr>
      <w:tr w:rsidR="00166627" w:rsidRPr="00166627" w14:paraId="47D3899C" w14:textId="77777777" w:rsidTr="00C4558F">
        <w:trPr>
          <w:trHeight w:val="345"/>
        </w:trPr>
        <w:tc>
          <w:tcPr>
            <w:tcW w:w="1696" w:type="dxa"/>
          </w:tcPr>
          <w:p w14:paraId="5619F0B7" w14:textId="1D41038C"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RIP</w:t>
            </w:r>
          </w:p>
        </w:tc>
        <w:tc>
          <w:tcPr>
            <w:tcW w:w="6600" w:type="dxa"/>
          </w:tcPr>
          <w:p w14:paraId="3C34920B" w14:textId="6231CCC0"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Routing Information Protocol</w:t>
            </w:r>
          </w:p>
        </w:tc>
      </w:tr>
      <w:tr w:rsidR="00166627" w:rsidRPr="00166627" w14:paraId="1A7B2C2D" w14:textId="77777777" w:rsidTr="00C4558F">
        <w:trPr>
          <w:trHeight w:val="345"/>
        </w:trPr>
        <w:tc>
          <w:tcPr>
            <w:tcW w:w="1696" w:type="dxa"/>
            <w:noWrap/>
          </w:tcPr>
          <w:p w14:paraId="195308CE" w14:textId="2B88D91D"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RR</w:t>
            </w:r>
          </w:p>
        </w:tc>
        <w:tc>
          <w:tcPr>
            <w:tcW w:w="6600" w:type="dxa"/>
            <w:noWrap/>
          </w:tcPr>
          <w:p w14:paraId="2185863A" w14:textId="3BFDEE93"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Resource Records</w:t>
            </w:r>
          </w:p>
        </w:tc>
      </w:tr>
      <w:tr w:rsidR="00166627" w:rsidRPr="00166627" w14:paraId="42691DAF" w14:textId="77777777" w:rsidTr="00C4558F">
        <w:trPr>
          <w:trHeight w:val="345"/>
        </w:trPr>
        <w:tc>
          <w:tcPr>
            <w:tcW w:w="1696" w:type="dxa"/>
          </w:tcPr>
          <w:p w14:paraId="025A6A4E" w14:textId="17B64A5B"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RTT</w:t>
            </w:r>
          </w:p>
        </w:tc>
        <w:tc>
          <w:tcPr>
            <w:tcW w:w="6600" w:type="dxa"/>
          </w:tcPr>
          <w:p w14:paraId="61ACEF67" w14:textId="474F4D70"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Round Trip Time</w:t>
            </w:r>
          </w:p>
        </w:tc>
      </w:tr>
      <w:tr w:rsidR="00166627" w:rsidRPr="00166627" w14:paraId="1FCF492D" w14:textId="77777777" w:rsidTr="00C4558F">
        <w:trPr>
          <w:trHeight w:val="345"/>
        </w:trPr>
        <w:tc>
          <w:tcPr>
            <w:tcW w:w="1696" w:type="dxa"/>
          </w:tcPr>
          <w:p w14:paraId="55A49631" w14:textId="485AAD5C"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SMTP</w:t>
            </w:r>
          </w:p>
        </w:tc>
        <w:tc>
          <w:tcPr>
            <w:tcW w:w="6600" w:type="dxa"/>
          </w:tcPr>
          <w:p w14:paraId="2622CAEA" w14:textId="59B97CEF"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Simple Mail Transfer Protocol</w:t>
            </w:r>
          </w:p>
        </w:tc>
      </w:tr>
      <w:tr w:rsidR="00166627" w:rsidRPr="00166627" w14:paraId="4A82E9E7" w14:textId="77777777" w:rsidTr="00C4558F">
        <w:trPr>
          <w:trHeight w:val="345"/>
        </w:trPr>
        <w:tc>
          <w:tcPr>
            <w:tcW w:w="1696" w:type="dxa"/>
          </w:tcPr>
          <w:p w14:paraId="6E3718D7" w14:textId="3BFAC6D9"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UPnP</w:t>
            </w:r>
          </w:p>
        </w:tc>
        <w:tc>
          <w:tcPr>
            <w:tcW w:w="6600" w:type="dxa"/>
          </w:tcPr>
          <w:p w14:paraId="52C0D39C" w14:textId="1EAB4D7F"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Universal Plug-and-Play</w:t>
            </w:r>
          </w:p>
        </w:tc>
      </w:tr>
      <w:tr w:rsidR="00166627" w:rsidRPr="00166627" w14:paraId="7F4611DD" w14:textId="77777777" w:rsidTr="00C4558F">
        <w:trPr>
          <w:trHeight w:val="345"/>
        </w:trPr>
        <w:tc>
          <w:tcPr>
            <w:tcW w:w="1696" w:type="dxa"/>
            <w:noWrap/>
          </w:tcPr>
          <w:p w14:paraId="1B5421C8" w14:textId="2CC8D2BC"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VLSM</w:t>
            </w:r>
          </w:p>
        </w:tc>
        <w:tc>
          <w:tcPr>
            <w:tcW w:w="6600" w:type="dxa"/>
            <w:noWrap/>
          </w:tcPr>
          <w:p w14:paraId="05A0A77D" w14:textId="2F4948B8"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Variable Length Subnet Mask</w:t>
            </w:r>
          </w:p>
        </w:tc>
      </w:tr>
      <w:tr w:rsidR="00166627" w:rsidRPr="00166627" w14:paraId="2FFB6F36" w14:textId="77777777" w:rsidTr="00C4558F">
        <w:trPr>
          <w:trHeight w:val="345"/>
        </w:trPr>
        <w:tc>
          <w:tcPr>
            <w:tcW w:w="1696" w:type="dxa"/>
            <w:noWrap/>
          </w:tcPr>
          <w:p w14:paraId="3E2858FA" w14:textId="29778D31"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VoIP</w:t>
            </w:r>
          </w:p>
        </w:tc>
        <w:tc>
          <w:tcPr>
            <w:tcW w:w="6600" w:type="dxa"/>
            <w:noWrap/>
          </w:tcPr>
          <w:p w14:paraId="2CEA34E1" w14:textId="6A705C2D" w:rsidR="00166627" w:rsidRPr="00C86A21" w:rsidRDefault="00166627" w:rsidP="00166627">
            <w:pPr>
              <w:widowControl/>
              <w:rPr>
                <w:rFonts w:eastAsia="新細明體" w:cstheme="minorHAnsi"/>
                <w:color w:val="000000"/>
                <w:kern w:val="0"/>
                <w:szCs w:val="24"/>
              </w:rPr>
            </w:pPr>
            <w:r w:rsidRPr="00C86A21">
              <w:rPr>
                <w:rFonts w:eastAsia="新細明體" w:cstheme="minorHAnsi"/>
                <w:color w:val="000000"/>
                <w:kern w:val="0"/>
                <w:szCs w:val="24"/>
              </w:rPr>
              <w:t>Voice-over-IP</w:t>
            </w:r>
          </w:p>
        </w:tc>
      </w:tr>
      <w:tr w:rsidR="00166627" w14:paraId="739911E8" w14:textId="77777777" w:rsidTr="00C4558F">
        <w:tc>
          <w:tcPr>
            <w:tcW w:w="1696" w:type="dxa"/>
          </w:tcPr>
          <w:p w14:paraId="789BDB2A" w14:textId="77777777" w:rsidR="00166627" w:rsidRDefault="00166627" w:rsidP="00166627"/>
        </w:tc>
        <w:tc>
          <w:tcPr>
            <w:tcW w:w="6600" w:type="dxa"/>
          </w:tcPr>
          <w:p w14:paraId="0E33C855" w14:textId="77777777" w:rsidR="00166627" w:rsidRDefault="00166627" w:rsidP="00166627"/>
        </w:tc>
      </w:tr>
      <w:tr w:rsidR="00AC0FB4" w14:paraId="7499FCF8" w14:textId="77777777" w:rsidTr="00C4558F">
        <w:tc>
          <w:tcPr>
            <w:tcW w:w="1696" w:type="dxa"/>
          </w:tcPr>
          <w:p w14:paraId="4C33AC0E" w14:textId="77777777" w:rsidR="00AC0FB4" w:rsidRDefault="00AC0FB4" w:rsidP="00166627"/>
        </w:tc>
        <w:tc>
          <w:tcPr>
            <w:tcW w:w="6600" w:type="dxa"/>
          </w:tcPr>
          <w:p w14:paraId="755C64F5" w14:textId="77777777" w:rsidR="00AC0FB4" w:rsidRDefault="00AC0FB4" w:rsidP="00166627"/>
        </w:tc>
      </w:tr>
    </w:tbl>
    <w:p w14:paraId="0B859461" w14:textId="77777777" w:rsidR="00B86C23" w:rsidRDefault="00B86C23" w:rsidP="00B86C23"/>
    <w:p w14:paraId="1E99FB3F" w14:textId="77777777" w:rsidR="00B45D9E" w:rsidRDefault="00B45D9E" w:rsidP="00B86C23"/>
    <w:p w14:paraId="79D0585F" w14:textId="77777777" w:rsidR="000A16A2" w:rsidRDefault="009C064B" w:rsidP="000A16A2">
      <w:pPr>
        <w:pStyle w:val="1"/>
      </w:pPr>
      <w:bookmarkStart w:id="919" w:name="_Reference"/>
      <w:bookmarkStart w:id="920" w:name="_Toc50621774"/>
      <w:bookmarkEnd w:id="919"/>
      <w:r>
        <w:t>Reference</w:t>
      </w:r>
      <w:bookmarkEnd w:id="920"/>
    </w:p>
    <w:p w14:paraId="48DB1B2A" w14:textId="77777777" w:rsidR="009B2276" w:rsidRDefault="00EC64A4" w:rsidP="00EC64A4">
      <w:pPr>
        <w:pStyle w:val="ac"/>
        <w:numPr>
          <w:ilvl w:val="0"/>
          <w:numId w:val="1"/>
        </w:numPr>
        <w:ind w:leftChars="0"/>
      </w:pPr>
      <w:r w:rsidRPr="00EC64A4">
        <w:t xml:space="preserve">Nen-Fu Huang, </w:t>
      </w:r>
      <w:r>
        <w:t>“</w:t>
      </w:r>
      <w:r w:rsidRPr="00EC64A4">
        <w:t>Introduction to Computer Networks</w:t>
      </w:r>
      <w:r>
        <w:t>”, Lecture R</w:t>
      </w:r>
      <w:r w:rsidRPr="00EC64A4">
        <w:t xml:space="preserve">ecording, </w:t>
      </w:r>
    </w:p>
    <w:p w14:paraId="18ADEE68" w14:textId="77777777" w:rsidR="00EC64A4" w:rsidRDefault="00EC64A4" w:rsidP="009B2276">
      <w:pPr>
        <w:pStyle w:val="ac"/>
        <w:ind w:leftChars="0" w:left="360"/>
      </w:pPr>
      <w:r>
        <w:t>OCW</w:t>
      </w:r>
      <w:r w:rsidRPr="00EC64A4">
        <w:t xml:space="preserve">09801, </w:t>
      </w:r>
      <w:r>
        <w:t xml:space="preserve">National </w:t>
      </w:r>
      <w:r w:rsidRPr="00EC64A4">
        <w:t>Tsing</w:t>
      </w:r>
      <w:r>
        <w:t xml:space="preserve"> Hua University</w:t>
      </w:r>
      <w:r w:rsidRPr="00EC64A4">
        <w:t xml:space="preserve">, delivered </w:t>
      </w:r>
      <w:r>
        <w:t>December 2010</w:t>
      </w:r>
      <w:r w:rsidRPr="00EC64A4">
        <w:t>.</w:t>
      </w:r>
    </w:p>
    <w:p w14:paraId="639FBE95" w14:textId="77777777" w:rsidR="00EC64A4" w:rsidRDefault="00EC64A4" w:rsidP="00EC64A4">
      <w:pPr>
        <w:pStyle w:val="ac"/>
        <w:numPr>
          <w:ilvl w:val="0"/>
          <w:numId w:val="1"/>
        </w:numPr>
        <w:ind w:leftChars="0"/>
      </w:pPr>
      <w:r>
        <w:t>James F. Kurose, Keith W. Ross, “Computer Networking: A Top-Down Approach Featuring the Internet”, 6th Ed.</w:t>
      </w:r>
      <w:r w:rsidR="006B61F0">
        <w:t>, Addison Wesley, 2013</w:t>
      </w:r>
      <w:r>
        <w:t>.</w:t>
      </w:r>
    </w:p>
    <w:p w14:paraId="025F39D1" w14:textId="77777777" w:rsidR="00EC64A4" w:rsidRDefault="006B61F0" w:rsidP="006B61F0">
      <w:pPr>
        <w:pStyle w:val="ac"/>
        <w:numPr>
          <w:ilvl w:val="0"/>
          <w:numId w:val="1"/>
        </w:numPr>
        <w:ind w:leftChars="0"/>
      </w:pPr>
      <w:r w:rsidRPr="006B61F0">
        <w:t>Andrew S. Tanenbaum</w:t>
      </w:r>
      <w:r>
        <w:t>, “</w:t>
      </w:r>
      <w:r w:rsidRPr="006B61F0">
        <w:t>Computer Networks</w:t>
      </w:r>
      <w:r>
        <w:t>”, 4th Ed.</w:t>
      </w:r>
      <w:r w:rsidRPr="006B61F0">
        <w:t>, Prentice Hall, 2003.</w:t>
      </w:r>
    </w:p>
    <w:p w14:paraId="1A39B8AE" w14:textId="77777777" w:rsidR="00EC64A4" w:rsidRDefault="006B61F0" w:rsidP="005A2DBE">
      <w:pPr>
        <w:pStyle w:val="ac"/>
        <w:numPr>
          <w:ilvl w:val="0"/>
          <w:numId w:val="1"/>
        </w:numPr>
        <w:ind w:leftChars="0"/>
      </w:pPr>
      <w:r>
        <w:t>Larry L. Peterson &amp; Bruce S. Davie, “Computer Networks: A Systems Approach”, 3rd Ed., Morgan Kaufmann, 2003.</w:t>
      </w:r>
    </w:p>
    <w:p w14:paraId="336EB611" w14:textId="77777777" w:rsidR="00D13BE9" w:rsidRDefault="00D13BE9">
      <w:pPr>
        <w:pStyle w:val="ac"/>
        <w:numPr>
          <w:ilvl w:val="0"/>
          <w:numId w:val="1"/>
        </w:numPr>
        <w:ind w:leftChars="0"/>
      </w:pPr>
      <w:r w:rsidRPr="00D13BE9">
        <w:t>A. Udaya Shankar</w:t>
      </w:r>
      <w:r>
        <w:t xml:space="preserve">, “Computer Networks”, Lecture Notes, </w:t>
      </w:r>
      <w:r w:rsidRPr="00D13BE9">
        <w:t>CMSC 417-0101</w:t>
      </w:r>
      <w:r>
        <w:t>, The University of Maryland, December 2001.</w:t>
      </w:r>
    </w:p>
    <w:p w14:paraId="2D2596B3" w14:textId="4A2AC8EE" w:rsidR="00AE3AD1" w:rsidRDefault="00AE3AD1" w:rsidP="001C31BB">
      <w:pPr>
        <w:pStyle w:val="ac"/>
        <w:ind w:leftChars="0" w:left="360"/>
      </w:pPr>
      <w:r>
        <w:t xml:space="preserve">Delivered from </w:t>
      </w:r>
      <w:hyperlink r:id="rId195" w:history="1">
        <w:r w:rsidRPr="00F05389">
          <w:rPr>
            <w:rStyle w:val="a7"/>
          </w:rPr>
          <w:t>https://www.cs.umd.edu/~shankar/417-F01/</w:t>
        </w:r>
      </w:hyperlink>
      <w:r>
        <w:t xml:space="preserve"> </w:t>
      </w:r>
    </w:p>
    <w:p w14:paraId="394B8643" w14:textId="77777777" w:rsidR="00932CE6" w:rsidRDefault="00932CE6" w:rsidP="00932CE6">
      <w:pPr>
        <w:pStyle w:val="ac"/>
        <w:numPr>
          <w:ilvl w:val="0"/>
          <w:numId w:val="1"/>
        </w:numPr>
        <w:ind w:leftChars="0"/>
      </w:pPr>
      <w:r w:rsidRPr="00932CE6">
        <w:t>Matt Shatley &amp; Chris Hoffman</w:t>
      </w:r>
      <w:r>
        <w:t>, “</w:t>
      </w:r>
      <w:r w:rsidR="009D5D50">
        <w:t>The interactive animations</w:t>
      </w:r>
      <w:r>
        <w:t>”,</w:t>
      </w:r>
    </w:p>
    <w:p w14:paraId="216A9B3F" w14:textId="77777777" w:rsidR="00D13BE9" w:rsidRDefault="00932CE6" w:rsidP="001C31BB">
      <w:pPr>
        <w:pStyle w:val="ac"/>
        <w:ind w:leftChars="0" w:left="360"/>
      </w:pPr>
      <w:r>
        <w:t xml:space="preserve">Delivered from </w:t>
      </w:r>
      <w:hyperlink r:id="rId196" w:history="1">
        <w:r w:rsidR="009D5D50" w:rsidRPr="009D5D50">
          <w:rPr>
            <w:rStyle w:val="a7"/>
          </w:rPr>
          <w:t>https://wps.pearsoned.com/ecs_kurose_compnetw_6/216/55463/14198700.cw/index.html</w:t>
        </w:r>
      </w:hyperlink>
    </w:p>
    <w:p w14:paraId="72E7ACBA" w14:textId="40F40680" w:rsidR="00634097" w:rsidRDefault="00634097" w:rsidP="00634097">
      <w:pPr>
        <w:pStyle w:val="ac"/>
        <w:numPr>
          <w:ilvl w:val="0"/>
          <w:numId w:val="1"/>
        </w:numPr>
        <w:ind w:leftChars="0"/>
      </w:pPr>
      <w:r>
        <w:rPr>
          <w:rFonts w:hint="eastAsia"/>
        </w:rPr>
        <w:t>WECO Social Learning Space</w:t>
      </w:r>
      <w:r>
        <w:t>, “Network Techniques”, June 2008.</w:t>
      </w:r>
    </w:p>
    <w:p w14:paraId="348D574B" w14:textId="77777777" w:rsidR="00DD4DEB" w:rsidRDefault="00C54285" w:rsidP="00C86A21">
      <w:pPr>
        <w:pStyle w:val="ac"/>
        <w:ind w:leftChars="0" w:left="360"/>
      </w:pPr>
      <w:hyperlink r:id="rId197" w:history="1">
        <w:r w:rsidR="00DD4DEB" w:rsidRPr="00F05389">
          <w:rPr>
            <w:rStyle w:val="a7"/>
          </w:rPr>
          <w:t>https://sls.weco.net/CollectiveNote20/Network</w:t>
        </w:r>
      </w:hyperlink>
      <w:r w:rsidR="00DD4DEB">
        <w:t xml:space="preserve"> </w:t>
      </w:r>
    </w:p>
    <w:p w14:paraId="023B35D8" w14:textId="6DD8D74C" w:rsidR="00DD4DEB" w:rsidRDefault="00DD4DEB" w:rsidP="00DD4DEB">
      <w:pPr>
        <w:pStyle w:val="ac"/>
        <w:numPr>
          <w:ilvl w:val="0"/>
          <w:numId w:val="1"/>
        </w:numPr>
        <w:ind w:leftChars="0"/>
      </w:pPr>
      <w:r>
        <w:rPr>
          <w:rFonts w:hint="eastAsia"/>
        </w:rPr>
        <w:t>Peng Zhang</w:t>
      </w:r>
      <w:r>
        <w:t>, “</w:t>
      </w:r>
      <w:r w:rsidRPr="00DD4DEB">
        <w:t>Advanced Industrial Control Technology</w:t>
      </w:r>
      <w:r>
        <w:t>”, 1</w:t>
      </w:r>
      <w:r w:rsidRPr="00C86A21">
        <w:rPr>
          <w:vertAlign w:val="superscript"/>
        </w:rPr>
        <w:t>st</w:t>
      </w:r>
      <w:r>
        <w:t xml:space="preserve"> Ed.,</w:t>
      </w:r>
      <w:r w:rsidRPr="00DD4DEB">
        <w:t xml:space="preserve"> Elsevier</w:t>
      </w:r>
      <w:r>
        <w:t>, 2010.</w:t>
      </w:r>
    </w:p>
    <w:p w14:paraId="4891B9BB" w14:textId="59414248" w:rsidR="00DD4DEB" w:rsidRPr="00B45D9E" w:rsidRDefault="00DD4DEB" w:rsidP="00C86A21">
      <w:pPr>
        <w:pStyle w:val="ac"/>
        <w:numPr>
          <w:ilvl w:val="0"/>
          <w:numId w:val="1"/>
        </w:numPr>
        <w:ind w:leftChars="0"/>
      </w:pPr>
    </w:p>
    <w:sectPr w:rsidR="00DD4DEB" w:rsidRPr="00B45D9E" w:rsidSect="00C86A21">
      <w:footerReference w:type="default" r:id="rId198"/>
      <w:pgSz w:w="11907" w:h="16839" w:code="9"/>
      <w:pgMar w:top="1440" w:right="1800" w:bottom="1440" w:left="1800" w:header="851" w:footer="992" w:gutter="0"/>
      <w:pgNumType w:start="0"/>
      <w:cols w:space="425"/>
      <w:titlePg/>
      <w:docGrid w:type="lines"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 w:author="yintao_ling" w:date="2020-08-28T17:12:00Z" w:initials="y">
    <w:p w14:paraId="21217B7E" w14:textId="7E4D869F" w:rsidR="00F47895" w:rsidRDefault="00F47895">
      <w:pPr>
        <w:pStyle w:val="af4"/>
      </w:pPr>
      <w:r>
        <w:rPr>
          <w:rStyle w:val="af3"/>
        </w:rPr>
        <w:annotationRef/>
      </w:r>
      <w:r>
        <w:rPr>
          <w:rFonts w:hint="eastAsia"/>
        </w:rPr>
        <w:t>終端</w:t>
      </w:r>
    </w:p>
  </w:comment>
  <w:comment w:id="5" w:author="yintao_ling" w:date="2020-08-28T17:12:00Z" w:initials="y">
    <w:p w14:paraId="7F328302" w14:textId="4CE9FEAF" w:rsidR="00F47895" w:rsidRDefault="00F47895">
      <w:pPr>
        <w:pStyle w:val="af4"/>
      </w:pPr>
      <w:r>
        <w:rPr>
          <w:rStyle w:val="af3"/>
        </w:rPr>
        <w:annotationRef/>
      </w:r>
      <w:r>
        <w:rPr>
          <w:rFonts w:hint="eastAsia"/>
        </w:rPr>
        <w:t>傳遞方式</w:t>
      </w:r>
    </w:p>
  </w:comment>
  <w:comment w:id="6" w:author="yintao_ling" w:date="2020-08-28T17:13:00Z" w:initials="y">
    <w:p w14:paraId="47DC5A9D" w14:textId="66D1320B" w:rsidR="00F47895" w:rsidRDefault="00F47895">
      <w:pPr>
        <w:pStyle w:val="af4"/>
      </w:pPr>
      <w:r>
        <w:rPr>
          <w:rStyle w:val="af3"/>
        </w:rPr>
        <w:annotationRef/>
      </w:r>
      <w:r>
        <w:rPr>
          <w:rFonts w:hint="eastAsia"/>
        </w:rPr>
        <w:t>傳遞單元</w:t>
      </w:r>
    </w:p>
  </w:comment>
  <w:comment w:id="7" w:author="yintao_ling" w:date="2020-08-28T17:13:00Z" w:initials="y">
    <w:p w14:paraId="136D7A3C" w14:textId="32621311" w:rsidR="00F47895" w:rsidRDefault="00F47895">
      <w:pPr>
        <w:pStyle w:val="af4"/>
      </w:pPr>
      <w:r>
        <w:rPr>
          <w:rStyle w:val="af3"/>
        </w:rPr>
        <w:annotationRef/>
      </w:r>
      <w:r>
        <w:rPr>
          <w:rFonts w:hint="eastAsia"/>
        </w:rPr>
        <w:t>交換機</w:t>
      </w:r>
    </w:p>
  </w:comment>
  <w:comment w:id="8" w:author="yintao_ling" w:date="2020-08-28T17:14:00Z" w:initials="y">
    <w:p w14:paraId="4C61976A" w14:textId="758826C1" w:rsidR="00F47895" w:rsidRDefault="00F47895">
      <w:pPr>
        <w:pStyle w:val="af4"/>
      </w:pPr>
      <w:r>
        <w:rPr>
          <w:rStyle w:val="af3"/>
        </w:rPr>
        <w:annotationRef/>
      </w:r>
      <w:r>
        <w:rPr>
          <w:rFonts w:hint="eastAsia"/>
        </w:rPr>
        <w:t>訊息方式</w:t>
      </w:r>
    </w:p>
  </w:comment>
  <w:comment w:id="9" w:author="yintao_ling" w:date="2020-08-28T17:14:00Z" w:initials="y">
    <w:p w14:paraId="0343B287" w14:textId="71E2E1AA" w:rsidR="00F47895" w:rsidRDefault="00F47895">
      <w:pPr>
        <w:pStyle w:val="af4"/>
      </w:pPr>
      <w:r>
        <w:rPr>
          <w:rStyle w:val="af3"/>
        </w:rPr>
        <w:annotationRef/>
      </w:r>
      <w:r>
        <w:rPr>
          <w:rFonts w:hint="eastAsia"/>
        </w:rPr>
        <w:t>訊息規章</w:t>
      </w:r>
    </w:p>
  </w:comment>
  <w:comment w:id="11" w:author="yintao_ling" w:date="2020-09-07T16:47:00Z" w:initials="y">
    <w:p w14:paraId="78BF0150" w14:textId="703B2992" w:rsidR="00F47895" w:rsidRDefault="00F47895">
      <w:pPr>
        <w:pStyle w:val="af4"/>
      </w:pPr>
      <w:r>
        <w:rPr>
          <w:rStyle w:val="af3"/>
        </w:rPr>
        <w:annotationRef/>
      </w:r>
      <w:r>
        <w:rPr>
          <w:rFonts w:hint="eastAsia"/>
        </w:rPr>
        <w:t>指</w:t>
      </w:r>
      <w:r>
        <w:rPr>
          <w:rFonts w:hint="eastAsia"/>
        </w:rPr>
        <w:t xml:space="preserve"> </w:t>
      </w:r>
      <w:r>
        <w:rPr>
          <w:rFonts w:hint="eastAsia"/>
        </w:rPr>
        <w:t>整個網路的邊緣，即</w:t>
      </w:r>
      <w:r>
        <w:rPr>
          <w:rFonts w:hint="eastAsia"/>
        </w:rPr>
        <w:t>Host, End system</w:t>
      </w:r>
      <w:r>
        <w:rPr>
          <w:rFonts w:hint="eastAsia"/>
        </w:rPr>
        <w:t>。</w:t>
      </w:r>
      <w:r>
        <w:rPr>
          <w:rFonts w:hint="eastAsia"/>
        </w:rPr>
        <w:t xml:space="preserve"> </w:t>
      </w:r>
    </w:p>
  </w:comment>
  <w:comment w:id="13" w:author="yintao_ling" w:date="2020-08-28T17:08:00Z" w:initials="y">
    <w:p w14:paraId="46551ED6" w14:textId="54C01312" w:rsidR="00F47895" w:rsidRDefault="00F47895">
      <w:pPr>
        <w:pStyle w:val="af4"/>
      </w:pPr>
      <w:r>
        <w:rPr>
          <w:rStyle w:val="af3"/>
        </w:rPr>
        <w:annotationRef/>
      </w:r>
      <w:r>
        <w:rPr>
          <w:rFonts w:hint="eastAsia"/>
        </w:rPr>
        <w:t>電路交換</w:t>
      </w:r>
      <w:r>
        <w:rPr>
          <w:rFonts w:hint="eastAsia"/>
        </w:rPr>
        <w:t xml:space="preserve"> </w:t>
      </w:r>
      <w:r>
        <w:rPr>
          <w:rFonts w:hint="eastAsia"/>
        </w:rPr>
        <w:t>封包交換</w:t>
      </w:r>
    </w:p>
  </w:comment>
  <w:comment w:id="14" w:author="yintao_ling" w:date="2020-08-28T17:06:00Z" w:initials="y">
    <w:p w14:paraId="24401276" w14:textId="5A569313" w:rsidR="00F47895" w:rsidRDefault="00F47895">
      <w:pPr>
        <w:pStyle w:val="af4"/>
      </w:pPr>
      <w:r>
        <w:rPr>
          <w:rStyle w:val="af3"/>
        </w:rPr>
        <w:annotationRef/>
      </w:r>
      <w:r>
        <w:rPr>
          <w:rFonts w:hint="eastAsia"/>
        </w:rPr>
        <w:t>主要步驟：</w:t>
      </w:r>
    </w:p>
    <w:p w14:paraId="0BA6516D" w14:textId="49110418" w:rsidR="00F47895" w:rsidRDefault="00F47895">
      <w:pPr>
        <w:pStyle w:val="af4"/>
      </w:pPr>
      <w:r w:rsidRPr="006123EF">
        <w:rPr>
          <w:rFonts w:hint="eastAsia"/>
        </w:rPr>
        <w:t>建立連線（</w:t>
      </w:r>
      <w:r w:rsidRPr="006123EF">
        <w:rPr>
          <w:rFonts w:hint="eastAsia"/>
        </w:rPr>
        <w:t>Circuit establishment</w:t>
      </w:r>
      <w:r w:rsidRPr="006123EF">
        <w:rPr>
          <w:rFonts w:hint="eastAsia"/>
        </w:rPr>
        <w:t>）、開始傳遞資料（</w:t>
      </w:r>
      <w:r w:rsidRPr="006123EF">
        <w:rPr>
          <w:rFonts w:hint="eastAsia"/>
        </w:rPr>
        <w:t>Data exchange</w:t>
      </w:r>
      <w:r w:rsidRPr="006123EF">
        <w:rPr>
          <w:rFonts w:hint="eastAsia"/>
        </w:rPr>
        <w:t>）、切斷連線（</w:t>
      </w:r>
      <w:r w:rsidRPr="006123EF">
        <w:rPr>
          <w:rFonts w:hint="eastAsia"/>
        </w:rPr>
        <w:t>Circuit Clearing</w:t>
      </w:r>
      <w:r>
        <w:rPr>
          <w:rFonts w:hint="eastAsia"/>
        </w:rPr>
        <w:t>）</w:t>
      </w:r>
    </w:p>
  </w:comment>
  <w:comment w:id="15" w:author="yintao_ling" w:date="2020-08-28T17:09:00Z" w:initials="y">
    <w:p w14:paraId="467B8999" w14:textId="17F3A223" w:rsidR="00F47895" w:rsidRDefault="00F47895">
      <w:pPr>
        <w:pStyle w:val="af4"/>
      </w:pPr>
      <w:r>
        <w:rPr>
          <w:rStyle w:val="af3"/>
        </w:rPr>
        <w:annotationRef/>
      </w:r>
      <w:r>
        <w:rPr>
          <w:rFonts w:hint="eastAsia"/>
        </w:rPr>
        <w:t>線路被少數人占用</w:t>
      </w:r>
    </w:p>
  </w:comment>
  <w:comment w:id="17" w:author="yintao_ling" w:date="2020-09-07T16:51:00Z" w:initials="y">
    <w:p w14:paraId="06247ED2" w14:textId="48ED164E" w:rsidR="00F47895" w:rsidRDefault="00F47895">
      <w:pPr>
        <w:pStyle w:val="af4"/>
      </w:pPr>
      <w:r>
        <w:rPr>
          <w:rStyle w:val="af3"/>
        </w:rPr>
        <w:annotationRef/>
      </w:r>
      <w:r>
        <w:rPr>
          <w:rFonts w:hint="eastAsia"/>
        </w:rPr>
        <w:t>方式與介質</w:t>
      </w:r>
    </w:p>
  </w:comment>
  <w:comment w:id="19" w:author="yintao_ling" w:date="2020-08-28T17:19:00Z" w:initials="y">
    <w:p w14:paraId="50506628" w14:textId="73003C35" w:rsidR="00F47895" w:rsidRDefault="00F47895">
      <w:pPr>
        <w:pStyle w:val="af4"/>
      </w:pPr>
      <w:r>
        <w:rPr>
          <w:rStyle w:val="af3"/>
        </w:rPr>
        <w:annotationRef/>
      </w:r>
      <w:r>
        <w:rPr>
          <w:rFonts w:hint="eastAsia"/>
        </w:rPr>
        <w:t>查詢封包與分配</w:t>
      </w:r>
      <w:r>
        <w:rPr>
          <w:rFonts w:hint="eastAsia"/>
        </w:rPr>
        <w:t xml:space="preserve">  (</w:t>
      </w:r>
      <w:r>
        <w:rPr>
          <w:rFonts w:hint="eastAsia"/>
        </w:rPr>
        <w:t>檢查車票與月台</w:t>
      </w:r>
      <w:r>
        <w:rPr>
          <w:rFonts w:hint="eastAsia"/>
        </w:rPr>
        <w:t>)</w:t>
      </w:r>
    </w:p>
  </w:comment>
  <w:comment w:id="20" w:author="yintao_ling" w:date="2020-08-28T17:19:00Z" w:initials="y">
    <w:p w14:paraId="32AF301C" w14:textId="71E02E56" w:rsidR="00F47895" w:rsidRDefault="00F47895">
      <w:pPr>
        <w:pStyle w:val="af4"/>
      </w:pPr>
      <w:r>
        <w:rPr>
          <w:rStyle w:val="af3"/>
        </w:rPr>
        <w:annotationRef/>
      </w:r>
      <w:r>
        <w:rPr>
          <w:rFonts w:hint="eastAsia"/>
        </w:rPr>
        <w:t>等待排程</w:t>
      </w:r>
      <w:r>
        <w:rPr>
          <w:rFonts w:hint="eastAsia"/>
        </w:rPr>
        <w:t xml:space="preserve">        </w:t>
      </w:r>
      <w:r>
        <w:t>(</w:t>
      </w:r>
      <w:r>
        <w:rPr>
          <w:rFonts w:hint="eastAsia"/>
        </w:rPr>
        <w:t>等車</w:t>
      </w:r>
      <w:r>
        <w:t>)</w:t>
      </w:r>
    </w:p>
  </w:comment>
  <w:comment w:id="21" w:author="yintao_ling" w:date="2020-08-28T17:27:00Z" w:initials="y">
    <w:p w14:paraId="5EB172A5" w14:textId="51DF2F9A" w:rsidR="00F47895" w:rsidRDefault="00F47895">
      <w:pPr>
        <w:pStyle w:val="af4"/>
      </w:pPr>
      <w:r>
        <w:rPr>
          <w:rStyle w:val="af3"/>
        </w:rPr>
        <w:annotationRef/>
      </w:r>
      <w:r>
        <w:rPr>
          <w:rFonts w:hint="eastAsia"/>
        </w:rPr>
        <w:t>封包放線路的時間</w:t>
      </w:r>
      <w:r>
        <w:rPr>
          <w:rFonts w:hint="eastAsia"/>
        </w:rPr>
        <w:t xml:space="preserve"> (</w:t>
      </w:r>
      <w:r>
        <w:rPr>
          <w:rFonts w:hint="eastAsia"/>
        </w:rPr>
        <w:t>乘客上車</w:t>
      </w:r>
      <w:r>
        <w:rPr>
          <w:rFonts w:hint="eastAsia"/>
        </w:rPr>
        <w:t>)</w:t>
      </w:r>
    </w:p>
  </w:comment>
  <w:comment w:id="22" w:author="yintao_ling" w:date="2020-08-28T17:28:00Z" w:initials="y">
    <w:p w14:paraId="698E1077" w14:textId="5F2F0DD6" w:rsidR="00F47895" w:rsidRDefault="00F47895">
      <w:pPr>
        <w:pStyle w:val="af4"/>
      </w:pPr>
      <w:r>
        <w:rPr>
          <w:rStyle w:val="af3"/>
        </w:rPr>
        <w:annotationRef/>
      </w:r>
      <w:r>
        <w:rPr>
          <w:rFonts w:hint="eastAsia"/>
        </w:rPr>
        <w:t>移動時間</w:t>
      </w:r>
      <w:r>
        <w:rPr>
          <w:rFonts w:hint="eastAsia"/>
        </w:rPr>
        <w:t xml:space="preserve">         (</w:t>
      </w:r>
      <w:r>
        <w:rPr>
          <w:rFonts w:hint="eastAsia"/>
        </w:rPr>
        <w:t>車程</w:t>
      </w:r>
      <w:r>
        <w:rPr>
          <w:rFonts w:hint="eastAsia"/>
        </w:rPr>
        <w:t>)</w:t>
      </w:r>
    </w:p>
  </w:comment>
  <w:comment w:id="28" w:author="yintao_ling" w:date="2020-08-28T17:03:00Z" w:initials="y">
    <w:p w14:paraId="6F331F89" w14:textId="77777777" w:rsidR="00F47895" w:rsidRDefault="00F47895">
      <w:pPr>
        <w:pStyle w:val="af4"/>
      </w:pPr>
      <w:r>
        <w:rPr>
          <w:rStyle w:val="af3"/>
        </w:rPr>
        <w:annotationRef/>
      </w:r>
      <w:r>
        <w:rPr>
          <w:rFonts w:hint="eastAsia"/>
        </w:rPr>
        <w:t>IS</w:t>
      </w:r>
      <w:r>
        <w:t xml:space="preserve">P      </w:t>
      </w:r>
      <w:r>
        <w:rPr>
          <w:rFonts w:hint="eastAsia"/>
        </w:rPr>
        <w:t>普遍下載大於上傳</w:t>
      </w:r>
    </w:p>
    <w:p w14:paraId="174DAD9A" w14:textId="77777777" w:rsidR="00F47895" w:rsidRDefault="00F47895">
      <w:pPr>
        <w:pStyle w:val="af4"/>
      </w:pPr>
      <w:r>
        <w:rPr>
          <w:rFonts w:hint="eastAsia"/>
        </w:rPr>
        <w:t>Secure</w:t>
      </w:r>
      <w:r>
        <w:t xml:space="preserve">   </w:t>
      </w:r>
      <w:r>
        <w:rPr>
          <w:rFonts w:hint="eastAsia"/>
        </w:rPr>
        <w:t>開放又高度分離</w:t>
      </w:r>
    </w:p>
    <w:p w14:paraId="1A09B6E7" w14:textId="77777777" w:rsidR="00F47895" w:rsidRDefault="00F47895">
      <w:pPr>
        <w:pStyle w:val="af4"/>
      </w:pPr>
      <w:r>
        <w:t>I</w:t>
      </w:r>
      <w:r>
        <w:rPr>
          <w:rFonts w:hint="eastAsia"/>
        </w:rPr>
        <w:t>ncentive</w:t>
      </w:r>
      <w:r>
        <w:t xml:space="preserve"> </w:t>
      </w:r>
      <w:r>
        <w:rPr>
          <w:rFonts w:hint="eastAsia"/>
        </w:rPr>
        <w:t>客戶端要提供服務</w:t>
      </w:r>
    </w:p>
  </w:comment>
  <w:comment w:id="32" w:author="yintao_ling" w:date="2020-08-28T17:35:00Z" w:initials="y">
    <w:p w14:paraId="494993FF" w14:textId="77777777" w:rsidR="00F47895" w:rsidRDefault="00F47895">
      <w:pPr>
        <w:pStyle w:val="af4"/>
      </w:pPr>
      <w:r>
        <w:rPr>
          <w:rStyle w:val="af3"/>
        </w:rPr>
        <w:annotationRef/>
      </w:r>
      <w:r>
        <w:rPr>
          <w:rFonts w:hint="eastAsia"/>
        </w:rPr>
        <w:t xml:space="preserve">HEAD: GET only </w:t>
      </w:r>
      <w:r>
        <w:t xml:space="preserve">HTTP </w:t>
      </w:r>
      <w:r>
        <w:rPr>
          <w:rFonts w:hint="eastAsia"/>
        </w:rPr>
        <w:t>header</w:t>
      </w:r>
    </w:p>
    <w:p w14:paraId="4E0423D8" w14:textId="2A451791" w:rsidR="00F47895" w:rsidRDefault="00F47895">
      <w:pPr>
        <w:pStyle w:val="af4"/>
      </w:pPr>
      <w:r>
        <w:t>PUT: Like POST, but replace item, not add</w:t>
      </w:r>
    </w:p>
  </w:comment>
  <w:comment w:id="38" w:author="yintao_ling" w:date="2020-09-11T11:56:00Z" w:initials="y">
    <w:p w14:paraId="4EE7C3D4" w14:textId="417C361C" w:rsidR="00F47895" w:rsidRDefault="00F47895">
      <w:pPr>
        <w:pStyle w:val="af4"/>
      </w:pPr>
      <w:r>
        <w:rPr>
          <w:rStyle w:val="af3"/>
        </w:rPr>
        <w:annotationRef/>
      </w:r>
      <w:r>
        <w:rPr>
          <w:rFonts w:hint="eastAsia"/>
        </w:rPr>
        <w:t>考量負載，</w:t>
      </w:r>
      <w:r>
        <w:rPr>
          <w:rFonts w:hint="eastAsia"/>
        </w:rPr>
        <w:t xml:space="preserve">root dns server </w:t>
      </w:r>
      <w:r>
        <w:rPr>
          <w:rFonts w:hint="eastAsia"/>
        </w:rPr>
        <w:t>只用</w:t>
      </w:r>
      <w:r>
        <w:rPr>
          <w:rFonts w:hint="eastAsia"/>
        </w:rPr>
        <w:t xml:space="preserve"> </w:t>
      </w:r>
      <w:r>
        <w:t>iterative</w:t>
      </w:r>
    </w:p>
  </w:comment>
  <w:comment w:id="41" w:author="yintao_ling" w:date="2020-09-11T13:27:00Z" w:initials="y">
    <w:p w14:paraId="3AA987DD" w14:textId="1C2AF7B8" w:rsidR="00F47895" w:rsidRDefault="00F47895">
      <w:pPr>
        <w:pStyle w:val="af4"/>
      </w:pPr>
      <w:r>
        <w:rPr>
          <w:rStyle w:val="af3"/>
        </w:rPr>
        <w:annotationRef/>
      </w:r>
      <w:r>
        <w:t>V</w:t>
      </w:r>
      <w:r>
        <w:rPr>
          <w:rFonts w:hint="eastAsia"/>
        </w:rPr>
        <w:t>ersion1</w:t>
      </w:r>
      <w:r>
        <w:t>: tracker server</w:t>
      </w:r>
    </w:p>
    <w:p w14:paraId="5CB4B906" w14:textId="699D0B71" w:rsidR="00F47895" w:rsidRDefault="00F47895">
      <w:pPr>
        <w:pStyle w:val="af4"/>
      </w:pPr>
      <w:r>
        <w:t>Version2: broadcast request to all peers</w:t>
      </w:r>
    </w:p>
    <w:p w14:paraId="608109C5" w14:textId="14A1F88D" w:rsidR="00F47895" w:rsidRDefault="00F47895">
      <w:pPr>
        <w:pStyle w:val="af4"/>
      </w:pPr>
      <w:r>
        <w:t>Version3: use DHT to find peers</w:t>
      </w:r>
    </w:p>
  </w:comment>
  <w:comment w:id="62" w:author="yintao_ling" w:date="2020-09-09T16:10:00Z" w:initials="y">
    <w:p w14:paraId="24C0613F" w14:textId="62277C44" w:rsidR="00F47895" w:rsidRDefault="00F47895">
      <w:pPr>
        <w:pStyle w:val="af4"/>
      </w:pPr>
      <w:r>
        <w:rPr>
          <w:rStyle w:val="af3"/>
        </w:rPr>
        <w:annotationRef/>
      </w:r>
      <w:r>
        <w:rPr>
          <w:rFonts w:hint="eastAsia"/>
        </w:rPr>
        <w:t>後來新增</w:t>
      </w:r>
      <w:r>
        <w:rPr>
          <w:rFonts w:hint="eastAsia"/>
        </w:rPr>
        <w:t>:</w:t>
      </w:r>
    </w:p>
    <w:p w14:paraId="1FD71F3C" w14:textId="21F6DA54" w:rsidR="00F47895" w:rsidRDefault="00F47895">
      <w:pPr>
        <w:pStyle w:val="af4"/>
      </w:pPr>
      <w:r>
        <w:rPr>
          <w:rFonts w:hint="eastAsia"/>
        </w:rPr>
        <w:t>NS</w:t>
      </w:r>
    </w:p>
    <w:p w14:paraId="1AD6152B" w14:textId="16229BD7" w:rsidR="00F47895" w:rsidRDefault="00F47895">
      <w:pPr>
        <w:pStyle w:val="af4"/>
      </w:pPr>
      <w:r>
        <w:rPr>
          <w:rFonts w:hint="eastAsia"/>
        </w:rPr>
        <w:t>CWR</w:t>
      </w:r>
    </w:p>
    <w:p w14:paraId="48C139FB" w14:textId="622446E3" w:rsidR="00F47895" w:rsidRDefault="00F47895">
      <w:pPr>
        <w:pStyle w:val="af4"/>
      </w:pPr>
      <w:r>
        <w:t>ECE</w:t>
      </w:r>
    </w:p>
  </w:comment>
  <w:comment w:id="70" w:author="yintao_ling" w:date="2020-09-09T16:04:00Z" w:initials="y">
    <w:p w14:paraId="34EDCE48" w14:textId="43E3FFE5" w:rsidR="00F47895" w:rsidRDefault="00F47895">
      <w:pPr>
        <w:pStyle w:val="af4"/>
      </w:pPr>
      <w:r>
        <w:rPr>
          <w:rStyle w:val="af3"/>
        </w:rPr>
        <w:annotationRef/>
      </w:r>
      <w:r>
        <w:rPr>
          <w:rFonts w:hint="eastAsia"/>
        </w:rPr>
        <w:t>舊制</w:t>
      </w:r>
      <w:r>
        <w:rPr>
          <w:rFonts w:hint="eastAsia"/>
        </w:rPr>
        <w:t xml:space="preserve"> </w:t>
      </w:r>
      <w:r w:rsidRPr="00DB04A8">
        <w:t>Precedence and ToS</w:t>
      </w:r>
    </w:p>
    <w:p w14:paraId="1CDCD214" w14:textId="097D96C8" w:rsidR="00F47895" w:rsidRDefault="00F47895">
      <w:pPr>
        <w:pStyle w:val="af4"/>
      </w:pPr>
      <w:r>
        <w:rPr>
          <w:rFonts w:hint="eastAsia"/>
        </w:rPr>
        <w:t>新制</w:t>
      </w:r>
      <w:r>
        <w:rPr>
          <w:rFonts w:hint="eastAsia"/>
        </w:rPr>
        <w:t xml:space="preserve"> </w:t>
      </w:r>
      <w:r w:rsidRPr="00DB04A8">
        <w:t>DSCP and ECN</w:t>
      </w:r>
      <w:r>
        <w:rPr>
          <w:rFonts w:hint="eastAsia"/>
        </w:rPr>
        <w:t xml:space="preserve">  (</w:t>
      </w:r>
      <w:r>
        <w:rPr>
          <w:rFonts w:hint="eastAsia"/>
        </w:rPr>
        <w:t>同</w:t>
      </w:r>
      <w:r>
        <w:rPr>
          <w:rFonts w:hint="eastAsia"/>
        </w:rPr>
        <w:t>IPv6)</w:t>
      </w:r>
    </w:p>
  </w:comment>
  <w:comment w:id="71" w:author="yintao_ling" w:date="2020-09-09T16:07:00Z" w:initials="y">
    <w:p w14:paraId="5F1D0ABF" w14:textId="2CBF8FA4" w:rsidR="00F47895" w:rsidRDefault="00F47895">
      <w:pPr>
        <w:pStyle w:val="af4"/>
      </w:pPr>
      <w:r>
        <w:rPr>
          <w:rStyle w:val="af3"/>
        </w:rPr>
        <w:annotationRef/>
      </w:r>
      <w:r>
        <w:rPr>
          <w:rFonts w:hint="eastAsia"/>
        </w:rPr>
        <w:t xml:space="preserve">NAT </w:t>
      </w:r>
      <w:r>
        <w:rPr>
          <w:rFonts w:hint="eastAsia"/>
        </w:rPr>
        <w:t>可能會修改</w:t>
      </w:r>
    </w:p>
  </w:comment>
  <w:comment w:id="75" w:author="yintao_ling" w:date="2020-09-02T13:59:00Z" w:initials="y">
    <w:p w14:paraId="214A44C5" w14:textId="06B9BB96" w:rsidR="00F47895" w:rsidRDefault="00F47895">
      <w:pPr>
        <w:pStyle w:val="af4"/>
      </w:pPr>
      <w:r>
        <w:rPr>
          <w:rStyle w:val="af3"/>
        </w:rPr>
        <w:annotationRef/>
      </w:r>
      <w:r>
        <w:rPr>
          <w:rFonts w:hint="eastAsia"/>
        </w:rPr>
        <w:t>業界標準</w:t>
      </w:r>
    </w:p>
  </w:comment>
  <w:comment w:id="77" w:author="yintao_ling" w:date="2020-09-17T13:58:00Z" w:initials="y">
    <w:p w14:paraId="5BB0FBF0" w14:textId="4459C189" w:rsidR="00F47895" w:rsidRDefault="00F47895">
      <w:pPr>
        <w:pStyle w:val="af4"/>
      </w:pPr>
      <w:r>
        <w:rPr>
          <w:rStyle w:val="af3"/>
        </w:rPr>
        <w:annotationRef/>
      </w:r>
      <w:r>
        <w:rPr>
          <w:rFonts w:hint="eastAsia"/>
        </w:rPr>
        <w:t>一拿到就複製給大家</w:t>
      </w:r>
    </w:p>
  </w:comment>
  <w:comment w:id="78" w:author="yintao_ling" w:date="2020-09-07T16:12:00Z" w:initials="y">
    <w:p w14:paraId="57EAFF1C" w14:textId="52EE8182" w:rsidR="00F47895" w:rsidRDefault="00F47895">
      <w:pPr>
        <w:pStyle w:val="af4"/>
      </w:pPr>
      <w:r>
        <w:rPr>
          <w:rStyle w:val="af3"/>
        </w:rPr>
        <w:annotationRef/>
      </w:r>
      <w:r>
        <w:rPr>
          <w:rFonts w:hint="eastAsia"/>
        </w:rPr>
        <w:t xml:space="preserve">DVMRP </w:t>
      </w:r>
      <w:r>
        <w:rPr>
          <w:rFonts w:hint="eastAsia"/>
        </w:rPr>
        <w:t>只負責</w:t>
      </w:r>
      <w:r>
        <w:t>“</w:t>
      </w:r>
      <w:r>
        <w:rPr>
          <w:rFonts w:hint="eastAsia"/>
        </w:rPr>
        <w:t>移除</w:t>
      </w:r>
      <w:r>
        <w:t>”</w:t>
      </w:r>
      <w:r>
        <w:rPr>
          <w:rFonts w:hint="eastAsia"/>
        </w:rPr>
        <w:t>非群組的用戶。</w:t>
      </w:r>
      <w:r>
        <w:t>”</w:t>
      </w:r>
      <w:r>
        <w:rPr>
          <w:rFonts w:hint="eastAsia"/>
        </w:rPr>
        <w:t>管理</w:t>
      </w:r>
      <w:r>
        <w:t>””</w:t>
      </w:r>
      <w:r>
        <w:rPr>
          <w:rFonts w:hint="eastAsia"/>
        </w:rPr>
        <w:t>新增</w:t>
      </w:r>
      <w:r>
        <w:t>”</w:t>
      </w:r>
      <w:r>
        <w:rPr>
          <w:rFonts w:hint="eastAsia"/>
        </w:rPr>
        <w:t>和</w:t>
      </w:r>
      <w:r>
        <w:t>”</w:t>
      </w:r>
      <w:r>
        <w:rPr>
          <w:rFonts w:hint="eastAsia"/>
        </w:rPr>
        <w:t>移除</w:t>
      </w:r>
      <w:r>
        <w:t>”</w:t>
      </w:r>
      <w:r>
        <w:rPr>
          <w:rFonts w:hint="eastAsia"/>
        </w:rPr>
        <w:t>的功能由</w:t>
      </w:r>
      <w:r>
        <w:rPr>
          <w:rFonts w:hint="eastAsia"/>
        </w:rPr>
        <w:t>IGMP</w:t>
      </w:r>
      <w:r>
        <w:rPr>
          <w:rFonts w:hint="eastAsia"/>
        </w:rPr>
        <w:t>提供。</w:t>
      </w:r>
    </w:p>
  </w:comment>
  <w:comment w:id="79" w:author="yintao_ling" w:date="2020-09-07T16:36:00Z" w:initials="y">
    <w:p w14:paraId="6FF108AE" w14:textId="583049FB" w:rsidR="00F47895" w:rsidRDefault="00F47895">
      <w:pPr>
        <w:pStyle w:val="af4"/>
      </w:pPr>
      <w:r>
        <w:rPr>
          <w:rStyle w:val="af3"/>
        </w:rPr>
        <w:annotationRef/>
      </w:r>
      <w:r>
        <w:rPr>
          <w:rFonts w:hint="eastAsia"/>
        </w:rPr>
        <w:t>任一</w:t>
      </w:r>
      <w:r>
        <w:rPr>
          <w:rFonts w:hint="eastAsia"/>
        </w:rPr>
        <w:t xml:space="preserve">Protocol </w:t>
      </w:r>
      <w:r>
        <w:rPr>
          <w:rFonts w:hint="eastAsia"/>
        </w:rPr>
        <w:t>都會兩項擇一，使得</w:t>
      </w:r>
      <w:r>
        <w:rPr>
          <w:rFonts w:hint="eastAsia"/>
        </w:rPr>
        <w:t>PIM</w:t>
      </w:r>
      <w:r>
        <w:rPr>
          <w:rFonts w:hint="eastAsia"/>
        </w:rPr>
        <w:t>支援大部分的</w:t>
      </w:r>
      <w:r>
        <w:rPr>
          <w:rFonts w:hint="eastAsia"/>
        </w:rPr>
        <w:t>Protocol</w:t>
      </w:r>
      <w:r>
        <w:rPr>
          <w:rFonts w:hint="eastAsia"/>
        </w:rPr>
        <w:t>。</w:t>
      </w:r>
    </w:p>
  </w:comment>
  <w:comment w:id="80" w:author="yintao_ling" w:date="2020-09-11T16:54:00Z" w:initials="y">
    <w:p w14:paraId="42CB8A41" w14:textId="68ED8F4A" w:rsidR="00F47895" w:rsidRDefault="00F47895">
      <w:pPr>
        <w:pStyle w:val="af4"/>
      </w:pPr>
      <w:r>
        <w:rPr>
          <w:rStyle w:val="af3"/>
        </w:rPr>
        <w:annotationRef/>
      </w:r>
      <w:r>
        <w:rPr>
          <w:rFonts w:hint="eastAsia"/>
        </w:rPr>
        <w:t>之後最後一台</w:t>
      </w:r>
      <w:r>
        <w:rPr>
          <w:rFonts w:hint="eastAsia"/>
        </w:rPr>
        <w:t>h</w:t>
      </w:r>
      <w:r>
        <w:t>ost</w:t>
      </w:r>
      <w:r>
        <w:rPr>
          <w:rFonts w:hint="eastAsia"/>
        </w:rPr>
        <w:t xml:space="preserve"> </w:t>
      </w:r>
      <w:r>
        <w:rPr>
          <w:rFonts w:hint="eastAsia"/>
        </w:rPr>
        <w:t>會</w:t>
      </w:r>
      <w:r>
        <w:rPr>
          <w:rFonts w:hint="eastAsia"/>
        </w:rPr>
        <w:t xml:space="preserve">broadcast </w:t>
      </w:r>
      <w:r>
        <w:t>gs-query</w:t>
      </w:r>
      <w:r>
        <w:rPr>
          <w:rFonts w:hint="eastAsia"/>
        </w:rPr>
        <w:t>，重新確認組員</w:t>
      </w:r>
      <w:r>
        <w:t xml:space="preserve"> </w:t>
      </w:r>
    </w:p>
  </w:comment>
  <w:comment w:id="81" w:author="yintao_ling" w:date="2020-09-11T16:52:00Z" w:initials="y">
    <w:p w14:paraId="3CA6E701" w14:textId="30930B4B" w:rsidR="00F47895" w:rsidRDefault="00F47895">
      <w:pPr>
        <w:pStyle w:val="af4"/>
      </w:pPr>
      <w:r>
        <w:rPr>
          <w:rStyle w:val="af3"/>
        </w:rPr>
        <w:annotationRef/>
      </w:r>
      <w:r>
        <w:t>V</w:t>
      </w:r>
      <w:r>
        <w:rPr>
          <w:rFonts w:hint="eastAsia"/>
        </w:rPr>
        <w:t>1</w:t>
      </w:r>
      <w:r>
        <w:t xml:space="preserve"> </w:t>
      </w:r>
      <w:r>
        <w:rPr>
          <w:rFonts w:hint="eastAsia"/>
        </w:rPr>
        <w:t>對所有人詢問</w:t>
      </w:r>
    </w:p>
    <w:p w14:paraId="136C6448" w14:textId="022D4315" w:rsidR="00F47895" w:rsidRDefault="00F47895">
      <w:pPr>
        <w:pStyle w:val="af4"/>
      </w:pPr>
      <w:r>
        <w:t>V</w:t>
      </w:r>
      <w:r>
        <w:rPr>
          <w:rFonts w:hint="eastAsia"/>
        </w:rPr>
        <w:t>2</w:t>
      </w:r>
      <w:r>
        <w:rPr>
          <w:rFonts w:hint="eastAsia"/>
        </w:rPr>
        <w:t>對組進行分類，對組進行詢問</w:t>
      </w:r>
    </w:p>
    <w:p w14:paraId="172C699C" w14:textId="2DB31433" w:rsidR="00F47895" w:rsidRDefault="00F47895">
      <w:pPr>
        <w:pStyle w:val="af4"/>
      </w:pPr>
      <w:r>
        <w:t>V</w:t>
      </w:r>
      <w:r>
        <w:rPr>
          <w:rFonts w:hint="eastAsia"/>
        </w:rPr>
        <w:t>3</w:t>
      </w:r>
      <w:r>
        <w:rPr>
          <w:rFonts w:hint="eastAsia"/>
        </w:rPr>
        <w:t>對組</w:t>
      </w:r>
      <w:r>
        <w:rPr>
          <w:rFonts w:hint="eastAsia"/>
        </w:rPr>
        <w:t>+</w:t>
      </w:r>
      <w:r>
        <w:rPr>
          <w:rFonts w:hint="eastAsia"/>
        </w:rPr>
        <w:t>來源位置做分類，對組進行詢問</w:t>
      </w:r>
    </w:p>
  </w:comment>
  <w:comment w:id="91" w:author="yintao_ling" w:date="2020-09-09T13:17:00Z" w:initials="y">
    <w:p w14:paraId="1968F3E5" w14:textId="329225EE" w:rsidR="00F47895" w:rsidRDefault="00F47895">
      <w:pPr>
        <w:pStyle w:val="af4"/>
      </w:pPr>
      <w:r>
        <w:rPr>
          <w:rStyle w:val="af3"/>
        </w:rPr>
        <w:annotationRef/>
      </w:r>
      <w:r>
        <w:rPr>
          <w:rFonts w:hint="eastAsia"/>
        </w:rPr>
        <w:t>FDM</w:t>
      </w:r>
    </w:p>
  </w:comment>
  <w:comment w:id="92" w:author="yintao_ling" w:date="2020-10-23T09:59:00Z" w:initials="y">
    <w:p w14:paraId="0359BC65" w14:textId="57ECEA4B" w:rsidR="00F47895" w:rsidRDefault="00F47895">
      <w:pPr>
        <w:pStyle w:val="af4"/>
      </w:pPr>
      <w:r>
        <w:rPr>
          <w:rStyle w:val="af3"/>
        </w:rPr>
        <w:annotationRef/>
      </w:r>
      <w:r>
        <w:rPr>
          <w:rFonts w:hint="eastAsia"/>
        </w:rPr>
        <w:t>抽號碼牌，碰撞懲罰越來越大</w:t>
      </w:r>
    </w:p>
  </w:comment>
  <w:comment w:id="101" w:author="yintao_ling" w:date="2020-09-09T15:14:00Z" w:initials="y">
    <w:p w14:paraId="5B2BFB48" w14:textId="63F00326" w:rsidR="00F47895" w:rsidRDefault="00F47895">
      <w:pPr>
        <w:pStyle w:val="af4"/>
      </w:pPr>
      <w:r>
        <w:rPr>
          <w:rStyle w:val="af3"/>
        </w:rPr>
        <w:annotationRef/>
      </w:r>
      <w:r>
        <w:rPr>
          <w:rFonts w:hint="eastAsia"/>
        </w:rPr>
        <w:t>不能實踐在</w:t>
      </w:r>
      <w:r>
        <w:rPr>
          <w:rFonts w:hint="eastAsia"/>
        </w:rPr>
        <w:t>CSMA/CD</w:t>
      </w:r>
      <w:r>
        <w:rPr>
          <w:rFonts w:hint="eastAsia"/>
        </w:rPr>
        <w:t>的原因</w:t>
      </w:r>
      <w:r>
        <w:rPr>
          <w:rFonts w:hint="eastAsia"/>
        </w:rPr>
        <w:t>:</w:t>
      </w:r>
    </w:p>
    <w:p w14:paraId="438A82B1" w14:textId="77777777" w:rsidR="00F47895" w:rsidRDefault="00F47895" w:rsidP="00714E5F">
      <w:pPr>
        <w:pStyle w:val="af4"/>
        <w:numPr>
          <w:ilvl w:val="0"/>
          <w:numId w:val="61"/>
        </w:numPr>
      </w:pPr>
      <w:r>
        <w:t xml:space="preserve"> CD </w:t>
      </w:r>
      <w:r>
        <w:rPr>
          <w:rFonts w:hint="eastAsia"/>
        </w:rPr>
        <w:t>要求同時處理</w:t>
      </w:r>
      <w:r>
        <w:rPr>
          <w:rFonts w:hint="eastAsia"/>
        </w:rPr>
        <w:t xml:space="preserve"> </w:t>
      </w:r>
      <w:r>
        <w:rPr>
          <w:rFonts w:hint="eastAsia"/>
        </w:rPr>
        <w:t>發送與接收</w:t>
      </w:r>
      <w:r>
        <w:rPr>
          <w:rFonts w:hint="eastAsia"/>
        </w:rPr>
        <w:t xml:space="preserve"> </w:t>
      </w:r>
      <w:r>
        <w:rPr>
          <w:rFonts w:hint="eastAsia"/>
        </w:rPr>
        <w:t>訊號</w:t>
      </w:r>
      <w:r>
        <w:rPr>
          <w:rFonts w:hint="eastAsia"/>
        </w:rPr>
        <w:t xml:space="preserve"> </w:t>
      </w:r>
    </w:p>
    <w:p w14:paraId="76E32D6A" w14:textId="3CA561C7" w:rsidR="00F47895" w:rsidRDefault="00F47895" w:rsidP="00714E5F">
      <w:pPr>
        <w:pStyle w:val="af4"/>
      </w:pPr>
      <w:r>
        <w:rPr>
          <w:rFonts w:hint="eastAsia"/>
        </w:rPr>
        <w:t xml:space="preserve">    </w:t>
      </w:r>
      <w:r>
        <w:rPr>
          <w:rFonts w:hint="eastAsia"/>
        </w:rPr>
        <w:t>在無線網路上</w:t>
      </w:r>
      <w:r>
        <w:rPr>
          <w:rFonts w:hint="eastAsia"/>
        </w:rPr>
        <w:t xml:space="preserve"> </w:t>
      </w:r>
      <w:r>
        <w:rPr>
          <w:rFonts w:hint="eastAsia"/>
        </w:rPr>
        <w:t>發送往往會蓋過接收訊號</w:t>
      </w:r>
    </w:p>
    <w:p w14:paraId="2479FCC7" w14:textId="3DE7D51F" w:rsidR="00F47895" w:rsidRDefault="00F47895" w:rsidP="00714E5F">
      <w:pPr>
        <w:pStyle w:val="af4"/>
        <w:numPr>
          <w:ilvl w:val="0"/>
          <w:numId w:val="61"/>
        </w:numPr>
      </w:pPr>
      <w:r>
        <w:rPr>
          <w:rFonts w:hint="eastAsia"/>
        </w:rPr>
        <w:t xml:space="preserve"> </w:t>
      </w:r>
      <w:r>
        <w:rPr>
          <w:rFonts w:hint="eastAsia"/>
        </w:rPr>
        <w:t>隱藏節點問題</w:t>
      </w:r>
    </w:p>
  </w:comment>
  <w:comment w:id="102" w:author="yintao_ling" w:date="2020-09-09T15:22:00Z" w:initials="y">
    <w:p w14:paraId="1E705669" w14:textId="2A2D4D28" w:rsidR="00F47895" w:rsidRDefault="00F47895">
      <w:pPr>
        <w:pStyle w:val="af4"/>
      </w:pPr>
      <w:r>
        <w:rPr>
          <w:rStyle w:val="af3"/>
        </w:rPr>
        <w:annotationRef/>
      </w:r>
      <w:r>
        <w:rPr>
          <w:rFonts w:hint="eastAsia"/>
        </w:rPr>
        <w:t>為什麼頻道閒置時</w:t>
      </w:r>
      <w:r>
        <w:rPr>
          <w:rFonts w:hint="eastAsia"/>
        </w:rPr>
        <w:t>CSMA/CA</w:t>
      </w:r>
      <w:r>
        <w:rPr>
          <w:rFonts w:hint="eastAsia"/>
        </w:rPr>
        <w:t>要等</w:t>
      </w:r>
      <w:r>
        <w:rPr>
          <w:rFonts w:hint="eastAsia"/>
        </w:rPr>
        <w:t>CSMA/CD</w:t>
      </w:r>
      <w:r>
        <w:rPr>
          <w:rFonts w:hint="eastAsia"/>
        </w:rPr>
        <w:t>不用</w:t>
      </w:r>
      <w:r>
        <w:rPr>
          <w:rFonts w:hint="eastAsia"/>
        </w:rPr>
        <w:t>?</w:t>
      </w:r>
    </w:p>
    <w:p w14:paraId="78BF496C" w14:textId="6E235A18" w:rsidR="00F47895" w:rsidRDefault="00F47895">
      <w:pPr>
        <w:pStyle w:val="af4"/>
      </w:pPr>
      <w:r>
        <w:tab/>
      </w:r>
      <w:r>
        <w:tab/>
      </w:r>
      <w:r>
        <w:rPr>
          <w:rFonts w:hint="eastAsia"/>
        </w:rPr>
        <w:t>CSMA/CD</w:t>
      </w:r>
      <w:r>
        <w:rPr>
          <w:rFonts w:hint="eastAsia"/>
        </w:rPr>
        <w:t>有中止傳遞的功能，可以挽回碰撞的發生。</w:t>
      </w:r>
      <w:r>
        <w:rPr>
          <w:rFonts w:hint="eastAsia"/>
        </w:rPr>
        <w:t>C</w:t>
      </w:r>
      <w:r>
        <w:t>SMA/CA</w:t>
      </w:r>
      <w:r>
        <w:rPr>
          <w:rFonts w:hint="eastAsia"/>
        </w:rPr>
        <w:t>用這段時間</w:t>
      </w:r>
      <w:r>
        <w:t>”</w:t>
      </w:r>
      <w:r>
        <w:rPr>
          <w:rFonts w:hint="eastAsia"/>
        </w:rPr>
        <w:t>猜拳</w:t>
      </w:r>
      <w:r>
        <w:t>”</w:t>
      </w:r>
      <w:r>
        <w:rPr>
          <w:rFonts w:hint="eastAsia"/>
        </w:rPr>
        <w:t>與其他用戶確認順序，輸的等待隨機時間</w:t>
      </w:r>
    </w:p>
    <w:p w14:paraId="727DA83A" w14:textId="0D81D1A9" w:rsidR="00F47895" w:rsidRDefault="00F47895">
      <w:pPr>
        <w:pStyle w:val="af4"/>
      </w:pPr>
      <w:r>
        <w:tab/>
      </w:r>
      <w:r>
        <w:tab/>
      </w:r>
      <w:r>
        <w:rPr>
          <w:rFonts w:hint="eastAsia"/>
        </w:rPr>
        <w:t>仍有隱藏節點問題</w:t>
      </w:r>
    </w:p>
  </w:comment>
  <w:comment w:id="103" w:author="yintao_ling" w:date="2020-09-09T15:33:00Z" w:initials="y">
    <w:p w14:paraId="421A774B" w14:textId="0853735C" w:rsidR="00F47895" w:rsidRDefault="00F47895">
      <w:pPr>
        <w:pStyle w:val="af4"/>
      </w:pPr>
      <w:r>
        <w:rPr>
          <w:rStyle w:val="af3"/>
        </w:rPr>
        <w:annotationRef/>
      </w:r>
      <w:r>
        <w:rPr>
          <w:rFonts w:hint="eastAsia"/>
        </w:rPr>
        <w:t xml:space="preserve">RTS, CTS </w:t>
      </w:r>
      <w:r>
        <w:rPr>
          <w:rFonts w:hint="eastAsia"/>
        </w:rPr>
        <w:t>成本很小</w:t>
      </w:r>
    </w:p>
    <w:p w14:paraId="047D50A4" w14:textId="1DB8FC7A" w:rsidR="00F47895" w:rsidRDefault="00F47895">
      <w:pPr>
        <w:pStyle w:val="af4"/>
      </w:pPr>
      <w:r>
        <w:rPr>
          <w:rFonts w:hint="eastAsia"/>
        </w:rPr>
        <w:t>就算碰撞發生也不影響後續資料傳輸</w:t>
      </w:r>
    </w:p>
  </w:comment>
  <w:comment w:id="105" w:author="yintao_ling" w:date="2020-09-09T16:14:00Z" w:initials="y">
    <w:p w14:paraId="1512A2F9" w14:textId="3EF14918" w:rsidR="00F47895" w:rsidRDefault="00F47895">
      <w:pPr>
        <w:pStyle w:val="af4"/>
      </w:pPr>
      <w:r>
        <w:rPr>
          <w:rStyle w:val="af3"/>
        </w:rPr>
        <w:annotationRef/>
      </w:r>
      <w:r w:rsidRPr="000D6211">
        <w:t>Terminology</w:t>
      </w:r>
      <w:r>
        <w:t xml:space="preserve"> == jargon</w:t>
      </w:r>
    </w:p>
  </w:comment>
  <w:comment w:id="106" w:author="yintao_ling" w:date="2020-09-11T09:56:00Z" w:initials="y">
    <w:p w14:paraId="5C95CF34" w14:textId="2FB6A950" w:rsidR="00F47895" w:rsidRDefault="00F47895">
      <w:pPr>
        <w:pStyle w:val="af4"/>
      </w:pPr>
      <w:r>
        <w:rPr>
          <w:rStyle w:val="af3"/>
        </w:rPr>
        <w:annotationRef/>
      </w:r>
      <w:r>
        <w:rPr>
          <w:rFonts w:hint="eastAsia"/>
        </w:rPr>
        <w:t>類比式電話系統</w:t>
      </w:r>
      <w:r>
        <w:rPr>
          <w:rFonts w:hint="eastAsia"/>
        </w:rPr>
        <w:t>(</w:t>
      </w:r>
      <w:r>
        <w:t>AMPS</w:t>
      </w:r>
      <w:r>
        <w:rPr>
          <w:rFonts w:hint="eastAsia"/>
        </w:rPr>
        <w:t xml:space="preserve">) </w:t>
      </w:r>
      <w:r>
        <w:rPr>
          <w:rFonts w:hint="eastAsia"/>
        </w:rPr>
        <w:t>使用</w:t>
      </w:r>
      <w:r>
        <w:rPr>
          <w:rFonts w:hint="eastAsia"/>
        </w:rPr>
        <w:t>FDMA</w:t>
      </w:r>
      <w:r>
        <w:rPr>
          <w:rFonts w:hint="eastAsia"/>
        </w:rPr>
        <w:t>，頻帶數有限</w:t>
      </w:r>
    </w:p>
  </w:comment>
  <w:comment w:id="107" w:author="yintao_ling" w:date="2020-09-09T16:21:00Z" w:initials="y">
    <w:p w14:paraId="359B1705" w14:textId="03780B64" w:rsidR="00F47895" w:rsidRDefault="00F47895">
      <w:pPr>
        <w:pStyle w:val="af4"/>
      </w:pPr>
      <w:r>
        <w:rPr>
          <w:rStyle w:val="af3"/>
        </w:rPr>
        <w:annotationRef/>
      </w:r>
      <w:r>
        <w:t>N</w:t>
      </w:r>
      <w:r>
        <w:rPr>
          <w:rFonts w:hint="eastAsia"/>
        </w:rPr>
        <w:t xml:space="preserve">omenclature == </w:t>
      </w:r>
      <w:r>
        <w:rPr>
          <w:rFonts w:hint="eastAsia"/>
        </w:rPr>
        <w:t>命名法</w:t>
      </w:r>
    </w:p>
  </w:comment>
  <w:comment w:id="108" w:author="yintao_ling" w:date="2020-09-11T09:58:00Z" w:initials="y">
    <w:p w14:paraId="09537D5C" w14:textId="19B2696F" w:rsidR="00F47895" w:rsidRDefault="00F47895">
      <w:pPr>
        <w:pStyle w:val="af4"/>
      </w:pPr>
      <w:r>
        <w:rPr>
          <w:rStyle w:val="af3"/>
        </w:rPr>
        <w:annotationRef/>
      </w:r>
      <w:r>
        <w:rPr>
          <w:rFonts w:hint="eastAsia"/>
        </w:rPr>
        <w:t>新增</w:t>
      </w:r>
      <w:r>
        <w:rPr>
          <w:rFonts w:hint="eastAsia"/>
        </w:rPr>
        <w:t>TDMA</w:t>
      </w:r>
      <w:r>
        <w:rPr>
          <w:rFonts w:hint="eastAsia"/>
        </w:rPr>
        <w:t>。</w:t>
      </w:r>
      <w:r>
        <w:br/>
      </w:r>
      <w:r>
        <w:rPr>
          <w:rFonts w:hint="eastAsia"/>
        </w:rPr>
        <w:t>此外，同為</w:t>
      </w:r>
      <w:r>
        <w:rPr>
          <w:rFonts w:hint="eastAsia"/>
        </w:rPr>
        <w:t>2G</w:t>
      </w:r>
      <w:r>
        <w:rPr>
          <w:rFonts w:hint="eastAsia"/>
        </w:rPr>
        <w:t>代表的</w:t>
      </w:r>
      <w:r>
        <w:rPr>
          <w:rFonts w:hint="eastAsia"/>
        </w:rPr>
        <w:t>IS-95</w:t>
      </w:r>
      <w:r>
        <w:t>(cdmaOne)</w:t>
      </w:r>
      <w:r>
        <w:rPr>
          <w:rFonts w:hint="eastAsia"/>
        </w:rPr>
        <w:t>技術採用</w:t>
      </w:r>
      <w:r>
        <w:rPr>
          <w:rFonts w:hint="eastAsia"/>
        </w:rPr>
        <w:t>DS-CDMA</w:t>
      </w:r>
      <w:r>
        <w:rPr>
          <w:rFonts w:hint="eastAsia"/>
        </w:rPr>
        <w:t>。</w:t>
      </w:r>
    </w:p>
  </w:comment>
  <w:comment w:id="109" w:author="yintao_ling" w:date="2020-09-11T09:52:00Z" w:initials="y">
    <w:p w14:paraId="1BB5419D" w14:textId="55DF4C4F" w:rsidR="00F47895" w:rsidRDefault="00F47895">
      <w:pPr>
        <w:pStyle w:val="af4"/>
      </w:pPr>
      <w:r>
        <w:rPr>
          <w:rStyle w:val="af3"/>
        </w:rPr>
        <w:annotationRef/>
      </w:r>
      <w:r>
        <w:rPr>
          <w:rFonts w:hint="eastAsia"/>
        </w:rPr>
        <w:t>GPRS</w:t>
      </w:r>
      <w:r>
        <w:rPr>
          <w:rFonts w:hint="eastAsia"/>
        </w:rPr>
        <w:t>是</w:t>
      </w:r>
      <w:r>
        <w:rPr>
          <w:rFonts w:hint="eastAsia"/>
        </w:rPr>
        <w:t>2.5G</w:t>
      </w:r>
      <w:r>
        <w:rPr>
          <w:rFonts w:hint="eastAsia"/>
        </w:rPr>
        <w:t>的技術，利用</w:t>
      </w:r>
      <w:r>
        <w:rPr>
          <w:rFonts w:hint="eastAsia"/>
        </w:rPr>
        <w:t>GSM</w:t>
      </w:r>
      <w:r>
        <w:rPr>
          <w:rFonts w:hint="eastAsia"/>
        </w:rPr>
        <w:t>未使用的</w:t>
      </w:r>
      <w:r>
        <w:rPr>
          <w:rFonts w:hint="eastAsia"/>
        </w:rPr>
        <w:t>TDM</w:t>
      </w:r>
      <w:r>
        <w:t>A</w:t>
      </w:r>
      <w:r>
        <w:rPr>
          <w:rFonts w:hint="eastAsia"/>
        </w:rPr>
        <w:t>頻道提供中速傳播。此外，使用封包交換形式，非以往的電路交換。</w:t>
      </w:r>
      <w:r>
        <w:rPr>
          <w:rFonts w:hint="eastAsia"/>
        </w:rPr>
        <w:t xml:space="preserve"> </w:t>
      </w:r>
      <w:r>
        <w:rPr>
          <w:rFonts w:hint="eastAsia"/>
        </w:rPr>
        <w:t>無線網路收費也是由封包來評斷的。</w:t>
      </w:r>
    </w:p>
  </w:comment>
  <w:comment w:id="110" w:author="yintao_ling" w:date="2020-09-11T10:20:00Z" w:initials="y">
    <w:p w14:paraId="5FC4E474" w14:textId="7D929734" w:rsidR="00F47895" w:rsidRDefault="00F47895">
      <w:pPr>
        <w:pStyle w:val="af4"/>
      </w:pPr>
      <w:r>
        <w:rPr>
          <w:rStyle w:val="af3"/>
        </w:rPr>
        <w:annotationRef/>
      </w:r>
      <w:r>
        <w:rPr>
          <w:rFonts w:hint="eastAsia"/>
        </w:rPr>
        <w:t>稱作</w:t>
      </w:r>
      <w:r>
        <w:t>Node Bs</w:t>
      </w:r>
      <w:r>
        <w:rPr>
          <w:rFonts w:hint="eastAsia"/>
        </w:rPr>
        <w:t>，毫無來由的命名</w:t>
      </w:r>
    </w:p>
  </w:comment>
  <w:comment w:id="111" w:author="yintao_ling" w:date="2020-09-11T10:28:00Z" w:initials="y">
    <w:p w14:paraId="76878FD5" w14:textId="57FEF5E4" w:rsidR="00F47895" w:rsidRDefault="00F47895" w:rsidP="00C92C6A">
      <w:pPr>
        <w:pStyle w:val="af4"/>
      </w:pPr>
      <w:r>
        <w:rPr>
          <w:rStyle w:val="af3"/>
        </w:rPr>
        <w:annotationRef/>
      </w:r>
      <w:r>
        <w:rPr>
          <w:rFonts w:hint="eastAsia"/>
        </w:rPr>
        <w:t>3G</w:t>
      </w:r>
      <w:r>
        <w:rPr>
          <w:rFonts w:hint="eastAsia"/>
        </w:rPr>
        <w:t>主要使用的</w:t>
      </w:r>
      <w:r>
        <w:t xml:space="preserve"> CDMA </w:t>
      </w:r>
      <w:r>
        <w:rPr>
          <w:rFonts w:hint="eastAsia"/>
        </w:rPr>
        <w:t>技術包括了</w:t>
      </w:r>
      <w:r>
        <w:t xml:space="preserve"> WCDMA(Wideband CDMA) , </w:t>
      </w:r>
      <w:r>
        <w:rPr>
          <w:rFonts w:hint="eastAsia"/>
        </w:rPr>
        <w:t>CDMA 2000</w:t>
      </w:r>
      <w:r>
        <w:t>, TD-SCDMA.</w:t>
      </w:r>
    </w:p>
    <w:p w14:paraId="21F7EA33" w14:textId="306ED9DC" w:rsidR="00F47895" w:rsidRDefault="00F47895" w:rsidP="00C92C6A">
      <w:pPr>
        <w:pStyle w:val="af4"/>
      </w:pPr>
    </w:p>
    <w:p w14:paraId="687EAA75" w14:textId="468CBE38" w:rsidR="00F47895" w:rsidRDefault="00F47895" w:rsidP="00C92C6A">
      <w:pPr>
        <w:pStyle w:val="af4"/>
      </w:pPr>
      <w:r>
        <w:t>WCDMA</w:t>
      </w:r>
      <w:r>
        <w:rPr>
          <w:rFonts w:hint="eastAsia"/>
        </w:rPr>
        <w:t xml:space="preserve"> </w:t>
      </w:r>
      <w:r>
        <w:rPr>
          <w:rFonts w:hint="eastAsia"/>
        </w:rPr>
        <w:t>用</w:t>
      </w:r>
      <w:r>
        <w:rPr>
          <w:rFonts w:hint="eastAsia"/>
        </w:rPr>
        <w:t xml:space="preserve">DS-CDMA (Direct sequence-CDM)  CDMA 2000 </w:t>
      </w:r>
      <w:r>
        <w:rPr>
          <w:rFonts w:hint="eastAsia"/>
        </w:rPr>
        <w:t>用</w:t>
      </w:r>
      <w:r>
        <w:rPr>
          <w:rFonts w:hint="eastAsia"/>
        </w:rPr>
        <w:t xml:space="preserve"> MC-CDMA (MultiCarrier-CDMA)</w:t>
      </w:r>
    </w:p>
    <w:p w14:paraId="12F02AAC" w14:textId="3387B906" w:rsidR="00F47895" w:rsidRDefault="00F47895" w:rsidP="004A14F4">
      <w:pPr>
        <w:pStyle w:val="af4"/>
      </w:pPr>
    </w:p>
    <w:p w14:paraId="252B0477" w14:textId="675F1D67" w:rsidR="00F47895" w:rsidRDefault="00F47895" w:rsidP="004A14F4">
      <w:pPr>
        <w:pStyle w:val="af4"/>
      </w:pPr>
      <w:r>
        <w:rPr>
          <w:rFonts w:hint="eastAsia"/>
        </w:rPr>
        <w:t xml:space="preserve">MC CDMA </w:t>
      </w:r>
      <w:r>
        <w:rPr>
          <w:rFonts w:hint="eastAsia"/>
        </w:rPr>
        <w:t>為</w:t>
      </w:r>
      <w:r>
        <w:rPr>
          <w:rFonts w:hint="eastAsia"/>
        </w:rPr>
        <w:t>OFDM</w:t>
      </w:r>
      <w:r>
        <w:rPr>
          <w:rFonts w:hint="eastAsia"/>
        </w:rPr>
        <w:t>與</w:t>
      </w:r>
      <w:r>
        <w:rPr>
          <w:rFonts w:hint="eastAsia"/>
        </w:rPr>
        <w:t>CDMA</w:t>
      </w:r>
      <w:r>
        <w:rPr>
          <w:rFonts w:hint="eastAsia"/>
        </w:rPr>
        <w:t>的結合</w:t>
      </w:r>
    </w:p>
    <w:p w14:paraId="206A54BF" w14:textId="77777777" w:rsidR="00F47895" w:rsidRDefault="00F47895" w:rsidP="00C92C6A">
      <w:pPr>
        <w:pStyle w:val="af4"/>
      </w:pPr>
    </w:p>
  </w:comment>
  <w:comment w:id="176" w:author="yintao_ling" w:date="2020-09-11T11:05:00Z" w:initials="y">
    <w:p w14:paraId="7731B6EC" w14:textId="64E9EBDE" w:rsidR="00F47895" w:rsidRDefault="00F47895">
      <w:pPr>
        <w:pStyle w:val="af4"/>
      </w:pPr>
      <w:r>
        <w:rPr>
          <w:rStyle w:val="af3"/>
        </w:rPr>
        <w:annotationRef/>
      </w:r>
      <w:r>
        <w:rPr>
          <w:rFonts w:hint="eastAsia"/>
        </w:rPr>
        <w:t xml:space="preserve">Foreign agent </w:t>
      </w:r>
      <w:r>
        <w:rPr>
          <w:rFonts w:hint="eastAsia"/>
        </w:rPr>
        <w:t>會發配</w:t>
      </w:r>
      <w:r>
        <w:rPr>
          <w:rFonts w:hint="eastAsia"/>
        </w:rPr>
        <w:t xml:space="preserve"> </w:t>
      </w:r>
      <w:r>
        <w:t xml:space="preserve">COA </w:t>
      </w:r>
      <w:r>
        <w:rPr>
          <w:rFonts w:hint="eastAsia"/>
        </w:rPr>
        <w:t>給</w:t>
      </w:r>
      <w:r>
        <w:rPr>
          <w:rFonts w:hint="eastAsia"/>
        </w:rPr>
        <w:t xml:space="preserve">mobile </w:t>
      </w:r>
      <w:r>
        <w:rPr>
          <w:rFonts w:hint="eastAsia"/>
        </w:rPr>
        <w:t>與告知原</w:t>
      </w:r>
      <w:r>
        <w:rPr>
          <w:rFonts w:hint="eastAsia"/>
        </w:rPr>
        <w:t>agent</w:t>
      </w:r>
      <w:r>
        <w:rPr>
          <w:rFonts w:hint="eastAsia"/>
        </w:rPr>
        <w:t>你家小孩到我這，</w:t>
      </w:r>
      <w:r>
        <w:rPr>
          <w:rFonts w:hint="eastAsia"/>
        </w:rPr>
        <w:t>Home agent</w:t>
      </w:r>
      <w:r>
        <w:rPr>
          <w:rFonts w:hint="eastAsia"/>
        </w:rPr>
        <w:t>就有新的</w:t>
      </w:r>
      <w:r>
        <w:rPr>
          <w:rFonts w:hint="eastAsia"/>
        </w:rPr>
        <w:t xml:space="preserve">routing </w:t>
      </w:r>
      <w:r>
        <w:rPr>
          <w:rFonts w:hint="eastAsia"/>
        </w:rPr>
        <w:t>方法找你。</w:t>
      </w:r>
    </w:p>
  </w:comment>
  <w:comment w:id="177" w:author="yintao_ling" w:date="2020-09-11T11:21:00Z" w:initials="y">
    <w:p w14:paraId="3B69DC89" w14:textId="65669BA0" w:rsidR="00F47895" w:rsidRDefault="00F47895" w:rsidP="008E55CC">
      <w:pPr>
        <w:pStyle w:val="af4"/>
        <w:numPr>
          <w:ilvl w:val="0"/>
          <w:numId w:val="66"/>
        </w:numPr>
      </w:pPr>
      <w:r>
        <w:rPr>
          <w:rStyle w:val="af3"/>
        </w:rPr>
        <w:annotationRef/>
      </w:r>
      <w:r>
        <w:rPr>
          <w:rFonts w:hint="eastAsia"/>
        </w:rPr>
        <w:t xml:space="preserve"> </w:t>
      </w:r>
      <w:r>
        <w:rPr>
          <w:rFonts w:hint="eastAsia"/>
        </w:rPr>
        <w:t>到你家註冊</w:t>
      </w:r>
      <w:r>
        <w:rPr>
          <w:rFonts w:hint="eastAsia"/>
        </w:rPr>
        <w:t>COA (</w:t>
      </w:r>
      <w:r>
        <w:t>foreign</w:t>
      </w:r>
      <w:r>
        <w:rPr>
          <w:rFonts w:hint="eastAsia"/>
        </w:rPr>
        <w:t>)</w:t>
      </w:r>
    </w:p>
    <w:p w14:paraId="3AAF09DD" w14:textId="72FCE2BA" w:rsidR="00F47895" w:rsidRDefault="00F47895" w:rsidP="008E55CC">
      <w:pPr>
        <w:pStyle w:val="af4"/>
        <w:numPr>
          <w:ilvl w:val="0"/>
          <w:numId w:val="66"/>
        </w:numPr>
      </w:pPr>
      <w:r>
        <w:rPr>
          <w:rFonts w:hint="eastAsia"/>
        </w:rPr>
        <w:t xml:space="preserve"> </w:t>
      </w:r>
      <w:r>
        <w:rPr>
          <w:rFonts w:hint="eastAsia"/>
        </w:rPr>
        <w:t>註冊服務</w:t>
      </w:r>
      <w:r>
        <w:rPr>
          <w:rFonts w:hint="eastAsia"/>
        </w:rPr>
        <w:t>COA   (</w:t>
      </w:r>
      <w:r>
        <w:t>foreign</w:t>
      </w:r>
      <w:r>
        <w:rPr>
          <w:rFonts w:hint="eastAsia"/>
        </w:rPr>
        <w:t>)</w:t>
      </w:r>
    </w:p>
    <w:p w14:paraId="6A92E517" w14:textId="4633256A" w:rsidR="00F47895" w:rsidRDefault="00F47895" w:rsidP="008E55CC">
      <w:pPr>
        <w:pStyle w:val="af4"/>
        <w:numPr>
          <w:ilvl w:val="0"/>
          <w:numId w:val="66"/>
        </w:numPr>
      </w:pPr>
      <w:r>
        <w:t xml:space="preserve"> </w:t>
      </w:r>
      <w:r>
        <w:rPr>
          <w:rFonts w:hint="eastAsia"/>
        </w:rPr>
        <w:t>封包放入</w:t>
      </w:r>
      <w:r>
        <w:rPr>
          <w:rFonts w:hint="eastAsia"/>
        </w:rPr>
        <w:t xml:space="preserve">COA   </w:t>
      </w:r>
      <w:r>
        <w:t>(home)</w:t>
      </w:r>
    </w:p>
    <w:p w14:paraId="332F2E66" w14:textId="03D1335C" w:rsidR="00F47895" w:rsidRDefault="00F47895" w:rsidP="008E55CC">
      <w:pPr>
        <w:pStyle w:val="af4"/>
        <w:numPr>
          <w:ilvl w:val="0"/>
          <w:numId w:val="66"/>
        </w:numPr>
      </w:pPr>
      <w:r>
        <w:t xml:space="preserve"> </w:t>
      </w:r>
      <w:r>
        <w:rPr>
          <w:rFonts w:hint="eastAsia"/>
        </w:rPr>
        <w:t>拆包成原</w:t>
      </w:r>
      <w:r>
        <w:rPr>
          <w:rFonts w:hint="eastAsia"/>
        </w:rPr>
        <w:t>ip     (</w:t>
      </w:r>
      <w:r>
        <w:t>foreign</w:t>
      </w:r>
      <w:r>
        <w:rPr>
          <w:rFonts w:hint="eastAsia"/>
        </w:rPr>
        <w:t>)</w:t>
      </w:r>
    </w:p>
  </w:comment>
  <w:comment w:id="178" w:author="yintao_ling" w:date="2020-09-11T11:36:00Z" w:initials="y">
    <w:p w14:paraId="18D14DF6" w14:textId="268DF71D" w:rsidR="00F47895" w:rsidRDefault="00F47895">
      <w:pPr>
        <w:pStyle w:val="af4"/>
      </w:pPr>
      <w:r>
        <w:rPr>
          <w:rStyle w:val="af3"/>
        </w:rPr>
        <w:annotationRef/>
      </w:r>
      <w:r>
        <w:rPr>
          <w:rFonts w:hint="eastAsia"/>
        </w:rPr>
        <w:t xml:space="preserve">Correspondent </w:t>
      </w:r>
      <w:r>
        <w:rPr>
          <w:rFonts w:hint="eastAsia"/>
        </w:rPr>
        <w:t>來我家問位置</w:t>
      </w:r>
    </w:p>
  </w:comment>
  <w:comment w:id="179" w:author="yintao_ling" w:date="2020-09-11T14:35:00Z" w:initials="y">
    <w:p w14:paraId="356687BC" w14:textId="79F06099" w:rsidR="00F47895" w:rsidRDefault="00F47895">
      <w:pPr>
        <w:pStyle w:val="af4"/>
      </w:pPr>
      <w:r>
        <w:rPr>
          <w:rStyle w:val="af3"/>
        </w:rPr>
        <w:annotationRef/>
      </w:r>
      <w:r>
        <w:rPr>
          <w:rFonts w:hint="eastAsia"/>
        </w:rPr>
        <w:t>PLMN</w:t>
      </w:r>
      <w:r>
        <w:t xml:space="preserve"> </w:t>
      </w:r>
    </w:p>
    <w:p w14:paraId="0F52047F" w14:textId="60757755" w:rsidR="00F47895" w:rsidRDefault="00F47895">
      <w:pPr>
        <w:pStyle w:val="af4"/>
      </w:pPr>
      <w:r>
        <w:rPr>
          <w:rFonts w:hint="eastAsia"/>
        </w:rPr>
        <w:t>Public land mobile network</w:t>
      </w:r>
    </w:p>
  </w:comment>
  <w:comment w:id="184" w:author="yintao_ling" w:date="2020-09-11T15:33:00Z" w:initials="y">
    <w:p w14:paraId="2F6BA581" w14:textId="2B4CF4FC" w:rsidR="00F47895" w:rsidRDefault="00F47895">
      <w:pPr>
        <w:pStyle w:val="af4"/>
      </w:pPr>
      <w:r>
        <w:rPr>
          <w:rStyle w:val="af3"/>
        </w:rPr>
        <w:annotationRef/>
      </w:r>
      <w:r>
        <w:rPr>
          <w:rFonts w:hint="eastAsia"/>
        </w:rPr>
        <w:t>例子</w:t>
      </w:r>
      <w:r>
        <w:rPr>
          <w:rFonts w:hint="eastAsia"/>
        </w:rPr>
        <w:t>:</w:t>
      </w:r>
    </w:p>
    <w:p w14:paraId="425F3E04" w14:textId="530A9658" w:rsidR="00F47895" w:rsidRDefault="00F47895">
      <w:pPr>
        <w:pStyle w:val="af4"/>
      </w:pPr>
      <w:r>
        <w:t>RTP</w:t>
      </w:r>
      <w:r>
        <w:rPr>
          <w:rFonts w:hint="eastAsia"/>
        </w:rPr>
        <w:t>提供四塊給影片傳遞</w:t>
      </w:r>
      <w:r>
        <w:rPr>
          <w:rFonts w:hint="eastAsia"/>
        </w:rPr>
        <w:t>:</w:t>
      </w:r>
    </w:p>
    <w:p w14:paraId="58368808" w14:textId="1B2845BB" w:rsidR="00F47895" w:rsidRDefault="00F47895">
      <w:pPr>
        <w:pStyle w:val="af4"/>
      </w:pPr>
      <w:r>
        <w:rPr>
          <w:rFonts w:hint="eastAsia"/>
        </w:rPr>
        <w:t>2</w:t>
      </w:r>
      <w:r>
        <w:rPr>
          <w:rFonts w:hint="eastAsia"/>
        </w:rPr>
        <w:t>塊給視頻</w:t>
      </w:r>
      <w:r>
        <w:rPr>
          <w:rFonts w:hint="eastAsia"/>
        </w:rPr>
        <w:t>2</w:t>
      </w:r>
      <w:r>
        <w:rPr>
          <w:rFonts w:hint="eastAsia"/>
        </w:rPr>
        <w:t>塊給音軌。</w:t>
      </w:r>
    </w:p>
    <w:p w14:paraId="7307D2CC" w14:textId="058BEF3C" w:rsidR="00F47895" w:rsidRDefault="00F47895">
      <w:pPr>
        <w:pStyle w:val="af4"/>
      </w:pPr>
      <w:r>
        <w:rPr>
          <w:rFonts w:hint="eastAsia"/>
        </w:rPr>
        <w:t>若像</w:t>
      </w:r>
      <w:r>
        <w:rPr>
          <w:rFonts w:hint="eastAsia"/>
        </w:rPr>
        <w:t>MPEG-1</w:t>
      </w:r>
      <w:r>
        <w:rPr>
          <w:rFonts w:hint="eastAsia"/>
        </w:rPr>
        <w:t>等解碼器包住了視頻及音軌，那它只用到</w:t>
      </w:r>
      <w:r>
        <w:rPr>
          <w:rFonts w:hint="eastAsia"/>
        </w:rPr>
        <w:t>1</w:t>
      </w:r>
      <w:r>
        <w:t xml:space="preserve"> stream</w:t>
      </w:r>
    </w:p>
  </w:comment>
  <w:comment w:id="185" w:author="yintao_ling" w:date="2020-09-11T15:43:00Z" w:initials="y">
    <w:p w14:paraId="55FA0EBC" w14:textId="7E3FDAB1" w:rsidR="00F47895" w:rsidRDefault="00F47895">
      <w:pPr>
        <w:pStyle w:val="af4"/>
      </w:pPr>
      <w:r>
        <w:rPr>
          <w:rStyle w:val="af3"/>
        </w:rPr>
        <w:annotationRef/>
      </w:r>
      <w:r>
        <w:rPr>
          <w:rFonts w:hint="eastAsia"/>
        </w:rPr>
        <w:t>兩</w:t>
      </w:r>
      <w:r>
        <w:t>S</w:t>
      </w:r>
      <w:r>
        <w:rPr>
          <w:rFonts w:hint="eastAsia"/>
        </w:rPr>
        <w:t>ource</w:t>
      </w:r>
      <w:r>
        <w:rPr>
          <w:rFonts w:hint="eastAsia"/>
        </w:rPr>
        <w:t>相等時會重抓。</w:t>
      </w:r>
    </w:p>
  </w:comment>
  <w:comment w:id="191" w:author="yintao_ling" w:date="2020-09-14T15:50:00Z" w:initials="y">
    <w:p w14:paraId="380CC0FC" w14:textId="2A50FFD7" w:rsidR="00F47895" w:rsidRDefault="00F47895">
      <w:pPr>
        <w:pStyle w:val="af4"/>
      </w:pPr>
      <w:r>
        <w:rPr>
          <w:rStyle w:val="af3"/>
        </w:rPr>
        <w:annotationRef/>
      </w:r>
      <w:r>
        <w:rPr>
          <w:rFonts w:hint="eastAsia"/>
        </w:rPr>
        <w:t>了解</w:t>
      </w:r>
      <w:r>
        <w:rPr>
          <w:rFonts w:hint="eastAsia"/>
        </w:rPr>
        <w:t>plaintext</w:t>
      </w:r>
      <w:r>
        <w:rPr>
          <w:rFonts w:hint="eastAsia"/>
        </w:rPr>
        <w:t>與</w:t>
      </w:r>
      <w:r>
        <w:rPr>
          <w:rFonts w:hint="eastAsia"/>
        </w:rPr>
        <w:t>cipher</w:t>
      </w:r>
      <w:r>
        <w:t xml:space="preserve"> </w:t>
      </w:r>
      <w:r>
        <w:rPr>
          <w:rFonts w:hint="eastAsia"/>
        </w:rPr>
        <w:t>text</w:t>
      </w:r>
      <w:r>
        <w:rPr>
          <w:rFonts w:hint="eastAsia"/>
        </w:rPr>
        <w:t>的配對關係</w:t>
      </w:r>
    </w:p>
  </w:comment>
  <w:comment w:id="192" w:author="yintao_ling" w:date="2020-09-14T15:51:00Z" w:initials="y">
    <w:p w14:paraId="281C1D68" w14:textId="26D7E44E" w:rsidR="00F47895" w:rsidRDefault="00F47895">
      <w:pPr>
        <w:pStyle w:val="af4"/>
      </w:pPr>
      <w:r>
        <w:rPr>
          <w:rStyle w:val="af3"/>
        </w:rPr>
        <w:annotationRef/>
      </w:r>
      <w:r>
        <w:rPr>
          <w:rFonts w:hint="eastAsia"/>
        </w:rPr>
        <w:t>有辦法取得</w:t>
      </w:r>
      <w:r>
        <w:rPr>
          <w:rFonts w:hint="eastAsia"/>
        </w:rPr>
        <w:t>cipher</w:t>
      </w:r>
      <w:r>
        <w:rPr>
          <w:rFonts w:hint="eastAsia"/>
        </w:rPr>
        <w:t>轉換的模組，用預期字串猜測。</w:t>
      </w:r>
    </w:p>
  </w:comment>
  <w:comment w:id="193" w:author="yintao_ling" w:date="2020-09-14T16:00:00Z" w:initials="y">
    <w:p w14:paraId="4ACF4CA8" w14:textId="5665C3EE" w:rsidR="00F47895" w:rsidRDefault="00F47895">
      <w:pPr>
        <w:pStyle w:val="af4"/>
      </w:pPr>
      <w:r>
        <w:rPr>
          <w:rStyle w:val="af3"/>
        </w:rPr>
        <w:annotationRef/>
      </w:r>
      <w:r>
        <w:t>E</w:t>
      </w:r>
      <w:r>
        <w:rPr>
          <w:rFonts w:hint="eastAsia"/>
        </w:rPr>
        <w:t>mail</w:t>
      </w:r>
      <w:r>
        <w:t>,</w:t>
      </w:r>
      <w:r>
        <w:rPr>
          <w:rFonts w:hint="eastAsia"/>
        </w:rPr>
        <w:t xml:space="preserve"> </w:t>
      </w:r>
      <w:r>
        <w:t>TCP, transport layer connection</w:t>
      </w:r>
    </w:p>
  </w:comment>
  <w:comment w:id="195" w:author="yintao_ling" w:date="2020-09-15T14:13:00Z" w:initials="y">
    <w:p w14:paraId="4C6B1542" w14:textId="45E3351C" w:rsidR="00F47895" w:rsidRDefault="00F47895">
      <w:pPr>
        <w:pStyle w:val="af4"/>
      </w:pPr>
      <w:r>
        <w:rPr>
          <w:rStyle w:val="af3"/>
        </w:rPr>
        <w:annotationRef/>
      </w:r>
      <w:r>
        <w:rPr>
          <w:rFonts w:hint="eastAsia"/>
        </w:rPr>
        <w:t>最小的正整數</w:t>
      </w:r>
      <w:r>
        <w:rPr>
          <w:rFonts w:hint="eastAsia"/>
        </w:rPr>
        <w:t>m</w:t>
      </w:r>
      <w:r>
        <w:rPr>
          <w:rFonts w:hint="eastAsia"/>
        </w:rPr>
        <w:t>使得</w:t>
      </w:r>
      <w:r>
        <w:rPr>
          <w:rFonts w:hint="eastAsia"/>
        </w:rPr>
        <w:t xml:space="preserve"> </w:t>
      </w:r>
      <w:r>
        <w:t>a</w:t>
      </w:r>
      <w:r w:rsidRPr="006D0869">
        <w:rPr>
          <w:vertAlign w:val="superscript"/>
        </w:rPr>
        <w:t>m</w:t>
      </w:r>
      <w:r>
        <w:t xml:space="preserve"> </w:t>
      </w:r>
      <w:r>
        <w:rPr>
          <w:rFonts w:hint="eastAsia"/>
        </w:rPr>
        <w:t>mod</w:t>
      </w:r>
      <w:r>
        <w:t xml:space="preserve"> n </w:t>
      </w:r>
      <w:r>
        <w:rPr>
          <w:rFonts w:hint="eastAsia"/>
        </w:rPr>
        <w:t>同餘</w:t>
      </w:r>
      <w:r>
        <w:rPr>
          <w:rFonts w:hint="eastAsia"/>
        </w:rPr>
        <w:t>1</w:t>
      </w:r>
      <w:r>
        <w:rPr>
          <w:rFonts w:hint="eastAsia"/>
        </w:rPr>
        <w:t>，</w:t>
      </w:r>
      <w:r>
        <w:rPr>
          <w:rFonts w:hint="eastAsia"/>
        </w:rPr>
        <w:t>a</w:t>
      </w:r>
      <w:r>
        <w:rPr>
          <w:rFonts w:hint="eastAsia"/>
        </w:rPr>
        <w:t>為</w:t>
      </w:r>
      <w:r>
        <w:rPr>
          <w:rFonts w:hint="eastAsia"/>
        </w:rPr>
        <w:t>1~n</w:t>
      </w:r>
      <w:r>
        <w:rPr>
          <w:rFonts w:hint="eastAsia"/>
        </w:rPr>
        <w:t>任意整數，可由費馬小定理證明。</w:t>
      </w:r>
    </w:p>
    <w:p w14:paraId="4DF5B04E" w14:textId="7564B591" w:rsidR="00F47895" w:rsidRDefault="00F47895">
      <w:pPr>
        <w:pStyle w:val="af4"/>
      </w:pPr>
      <w:r>
        <w:rPr>
          <w:rFonts w:hint="eastAsia"/>
        </w:rPr>
        <w:t>費馬小定理規定</w:t>
      </w:r>
      <w:r>
        <w:rPr>
          <w:rFonts w:hint="eastAsia"/>
        </w:rPr>
        <w:t>n</w:t>
      </w:r>
      <w:r>
        <w:rPr>
          <w:rFonts w:hint="eastAsia"/>
        </w:rPr>
        <w:t>為質數</w:t>
      </w:r>
    </w:p>
    <w:p w14:paraId="6DDC49C5" w14:textId="7A188161" w:rsidR="00F47895" w:rsidRDefault="00F47895">
      <w:pPr>
        <w:pStyle w:val="af4"/>
      </w:pPr>
      <w:r>
        <w:rPr>
          <w:rFonts w:hint="eastAsia"/>
        </w:rPr>
        <w:t>卡邁克爾</w:t>
      </w:r>
      <w:r>
        <w:rPr>
          <w:rFonts w:hint="eastAsia"/>
        </w:rPr>
        <w:t xml:space="preserve">  </w:t>
      </w:r>
      <w:r>
        <w:rPr>
          <w:rFonts w:hint="eastAsia"/>
        </w:rPr>
        <w:t>規定</w:t>
      </w:r>
      <w:r>
        <w:rPr>
          <w:rFonts w:hint="eastAsia"/>
        </w:rPr>
        <w:t>n</w:t>
      </w:r>
      <w:r>
        <w:rPr>
          <w:rFonts w:hint="eastAsia"/>
        </w:rPr>
        <w:t>為合數且</w:t>
      </w:r>
      <w:r>
        <w:rPr>
          <w:rFonts w:hint="eastAsia"/>
        </w:rPr>
        <w:t>(</w:t>
      </w:r>
      <w:r>
        <w:t>a, n</w:t>
      </w:r>
      <w:r>
        <w:rPr>
          <w:rFonts w:hint="eastAsia"/>
        </w:rPr>
        <w:t>)</w:t>
      </w:r>
      <w:r>
        <w:t>=1</w:t>
      </w:r>
      <w:r>
        <w:rPr>
          <w:rFonts w:hint="eastAsia"/>
        </w:rPr>
        <w:t>。</w:t>
      </w:r>
    </w:p>
  </w:comment>
  <w:comment w:id="196" w:author="yintao_ling" w:date="2020-09-15T14:17:00Z" w:initials="y">
    <w:p w14:paraId="5EF1374D" w14:textId="671C0F4D" w:rsidR="00F47895" w:rsidRDefault="00F47895">
      <w:pPr>
        <w:pStyle w:val="af4"/>
      </w:pPr>
      <w:r>
        <w:rPr>
          <w:rStyle w:val="af3"/>
        </w:rPr>
        <w:annotationRef/>
      </w:r>
      <w:r>
        <w:t>M</w:t>
      </w:r>
      <w:r>
        <w:rPr>
          <w:rFonts w:hint="eastAsia"/>
        </w:rPr>
        <w:t xml:space="preserve">od </w:t>
      </w:r>
      <w:r>
        <w:t xml:space="preserve">n </w:t>
      </w:r>
      <w:r>
        <w:rPr>
          <w:rFonts w:hint="eastAsia"/>
        </w:rPr>
        <w:t>會用</w:t>
      </w:r>
      <w:r>
        <w:rPr>
          <w:rFonts w:hint="eastAsia"/>
        </w:rPr>
        <w:t xml:space="preserve"> </w:t>
      </w:r>
      <w:r>
        <w:rPr>
          <w:rFonts w:hint="eastAsia"/>
        </w:rPr>
        <w:t>中國餘數定理</w:t>
      </w:r>
      <w:r>
        <w:rPr>
          <w:rFonts w:hint="eastAsia"/>
        </w:rPr>
        <w:t xml:space="preserve"> </w:t>
      </w:r>
      <w:r>
        <w:rPr>
          <w:rFonts w:hint="eastAsia"/>
        </w:rPr>
        <w:t>加快運算。</w:t>
      </w:r>
    </w:p>
  </w:comment>
  <w:comment w:id="243" w:author="yintao_ling" w:date="2020-10-29T17:38:00Z" w:initials="y">
    <w:p w14:paraId="0F7ED758" w14:textId="69E22568" w:rsidR="0043321B" w:rsidRDefault="0043321B">
      <w:pPr>
        <w:pStyle w:val="af4"/>
      </w:pPr>
      <w:r>
        <w:rPr>
          <w:rStyle w:val="af3"/>
        </w:rPr>
        <w:annotationRef/>
      </w:r>
      <w:r>
        <w:rPr>
          <w:rFonts w:hint="eastAsia"/>
        </w:rPr>
        <w:t>這邊</w:t>
      </w:r>
      <w:r w:rsidR="00A90173">
        <w:rPr>
          <w:rFonts w:hint="eastAsia"/>
        </w:rPr>
        <w:t>定義</w:t>
      </w:r>
      <w:r w:rsidR="00A90173">
        <w:rPr>
          <w:rFonts w:hint="eastAsia"/>
        </w:rPr>
        <w:t>+</w:t>
      </w:r>
      <w:r w:rsidR="00A90173">
        <w:rPr>
          <w:rFonts w:hint="eastAsia"/>
        </w:rPr>
        <w:t>符號的運算原則：</w:t>
      </w:r>
    </w:p>
    <w:p w14:paraId="685E44A3" w14:textId="7059D337" w:rsidR="00A90173" w:rsidRDefault="00A90173">
      <w:pPr>
        <w:pStyle w:val="af4"/>
      </w:pPr>
      <w:r>
        <w:rPr>
          <w:rFonts w:hint="eastAsia"/>
        </w:rPr>
        <w:t>任兩點連線的相交第三點</w:t>
      </w:r>
    </w:p>
    <w:p w14:paraId="4108DF1D" w14:textId="77777777" w:rsidR="00A90173" w:rsidRDefault="00A90173">
      <w:pPr>
        <w:pStyle w:val="af4"/>
      </w:pPr>
    </w:p>
    <w:p w14:paraId="0C643860" w14:textId="1ACCDA38" w:rsidR="00A90173" w:rsidRDefault="00A90173">
      <w:pPr>
        <w:pStyle w:val="af4"/>
      </w:pPr>
      <w:r>
        <w:rPr>
          <w:rFonts w:hint="eastAsia"/>
        </w:rPr>
        <w:t>有了</w:t>
      </w:r>
      <w:r>
        <w:rPr>
          <w:rFonts w:hint="eastAsia"/>
        </w:rPr>
        <w:t xml:space="preserve"> +</w:t>
      </w:r>
      <w:r>
        <w:t xml:space="preserve"> </w:t>
      </w:r>
      <w:r>
        <w:rPr>
          <w:rFonts w:hint="eastAsia"/>
        </w:rPr>
        <w:t>與單位元素</w:t>
      </w:r>
      <w:r>
        <w:rPr>
          <w:rFonts w:hint="eastAsia"/>
        </w:rPr>
        <w:t>O</w:t>
      </w:r>
      <w:r>
        <w:rPr>
          <w:rFonts w:hint="eastAsia"/>
        </w:rPr>
        <w:t>，即可證明其</w:t>
      </w:r>
      <w:r>
        <w:rPr>
          <w:rFonts w:hint="eastAsia"/>
        </w:rPr>
        <w:t xml:space="preserve"> </w:t>
      </w:r>
      <w:r>
        <w:rPr>
          <w:rFonts w:hint="eastAsia"/>
        </w:rPr>
        <w:t>交換群</w:t>
      </w:r>
    </w:p>
    <w:p w14:paraId="23C206D6" w14:textId="33ACC045" w:rsidR="00A90173" w:rsidRDefault="00A90173">
      <w:pPr>
        <w:pStyle w:val="af4"/>
      </w:pPr>
      <w:r>
        <w:rPr>
          <w:rFonts w:hint="eastAsia"/>
        </w:rPr>
        <w:t xml:space="preserve">&gt; </w:t>
      </w:r>
      <w:r>
        <w:rPr>
          <w:rFonts w:hint="eastAsia"/>
        </w:rPr>
        <w:t>封閉性</w:t>
      </w:r>
    </w:p>
    <w:p w14:paraId="052D7F3E" w14:textId="7298C177" w:rsidR="00A90173" w:rsidRDefault="00A90173">
      <w:pPr>
        <w:pStyle w:val="af4"/>
      </w:pPr>
      <w:r>
        <w:rPr>
          <w:rFonts w:hint="eastAsia"/>
        </w:rPr>
        <w:t xml:space="preserve">&gt; </w:t>
      </w:r>
      <w:r>
        <w:rPr>
          <w:rFonts w:hint="eastAsia"/>
        </w:rPr>
        <w:t>組合性</w:t>
      </w:r>
    </w:p>
    <w:p w14:paraId="3D772E69" w14:textId="40A2CBEC" w:rsidR="00A90173" w:rsidRDefault="00A90173">
      <w:pPr>
        <w:pStyle w:val="af4"/>
      </w:pPr>
      <w:r>
        <w:rPr>
          <w:rFonts w:hint="eastAsia"/>
        </w:rPr>
        <w:t xml:space="preserve">&gt; </w:t>
      </w:r>
      <w:r>
        <w:rPr>
          <w:rFonts w:hint="eastAsia"/>
        </w:rPr>
        <w:t>單位元素</w:t>
      </w:r>
    </w:p>
    <w:p w14:paraId="203C5786" w14:textId="77D62AC1" w:rsidR="00A90173" w:rsidRDefault="00A90173">
      <w:pPr>
        <w:pStyle w:val="af4"/>
      </w:pPr>
      <w:r>
        <w:rPr>
          <w:rFonts w:hint="eastAsia"/>
        </w:rPr>
        <w:t xml:space="preserve">&gt; </w:t>
      </w:r>
      <w:r>
        <w:rPr>
          <w:rFonts w:hint="eastAsia"/>
        </w:rPr>
        <w:t>反元素</w:t>
      </w:r>
    </w:p>
    <w:p w14:paraId="3FDC6578" w14:textId="69EA4C07" w:rsidR="00A90173" w:rsidRDefault="00A90173">
      <w:pPr>
        <w:pStyle w:val="af4"/>
      </w:pPr>
      <w:r>
        <w:rPr>
          <w:rFonts w:hint="eastAsia"/>
        </w:rPr>
        <w:t xml:space="preserve">&gt; </w:t>
      </w:r>
      <w:r>
        <w:rPr>
          <w:rFonts w:hint="eastAsia"/>
        </w:rPr>
        <w:t>交換律</w:t>
      </w:r>
    </w:p>
  </w:comment>
  <w:comment w:id="819" w:author="yintao_ling" w:date="2020-09-15T16:07:00Z" w:initials="y">
    <w:p w14:paraId="032C3E21" w14:textId="11441CA2" w:rsidR="00F47895" w:rsidRDefault="00F47895">
      <w:pPr>
        <w:pStyle w:val="af4"/>
      </w:pPr>
      <w:r>
        <w:rPr>
          <w:rStyle w:val="af3"/>
        </w:rPr>
        <w:annotationRef/>
      </w:r>
      <w:r>
        <w:rPr>
          <w:rFonts w:hint="eastAsia"/>
        </w:rPr>
        <w:t>只能保護訊息不會意外被竄改</w:t>
      </w:r>
    </w:p>
    <w:p w14:paraId="7D0B2B92" w14:textId="69E9E1B3" w:rsidR="00F47895" w:rsidRDefault="00F47895">
      <w:pPr>
        <w:pStyle w:val="af4"/>
      </w:pPr>
      <w:r>
        <w:rPr>
          <w:rFonts w:hint="eastAsia"/>
        </w:rPr>
        <w:t>有心人還是能重算覆蓋原有的</w:t>
      </w:r>
    </w:p>
  </w:comment>
  <w:comment w:id="820" w:author="yintao_ling" w:date="2020-09-15T16:11:00Z" w:initials="y">
    <w:p w14:paraId="4C848849" w14:textId="641E9815" w:rsidR="00F47895" w:rsidRDefault="00F47895">
      <w:pPr>
        <w:pStyle w:val="af4"/>
      </w:pPr>
      <w:r>
        <w:rPr>
          <w:rStyle w:val="af3"/>
        </w:rPr>
        <w:annotationRef/>
      </w:r>
      <w:r>
        <w:rPr>
          <w:rFonts w:hint="eastAsia"/>
        </w:rPr>
        <w:t>防止被人竄改</w:t>
      </w:r>
    </w:p>
    <w:p w14:paraId="4612ACA1" w14:textId="061390C6" w:rsidR="00F47895" w:rsidRDefault="00F47895">
      <w:pPr>
        <w:pStyle w:val="af4"/>
      </w:pPr>
      <w:r>
        <w:rPr>
          <w:rFonts w:hint="eastAsia"/>
        </w:rPr>
        <w:t>速度比</w:t>
      </w:r>
      <w:r>
        <w:rPr>
          <w:rFonts w:hint="eastAsia"/>
        </w:rPr>
        <w:t>DS</w:t>
      </w:r>
      <w:r>
        <w:rPr>
          <w:rFonts w:hint="eastAsia"/>
        </w:rPr>
        <w:t>快</w:t>
      </w:r>
    </w:p>
  </w:comment>
  <w:comment w:id="821" w:author="yintao_ling" w:date="2020-09-15T16:13:00Z" w:initials="y">
    <w:p w14:paraId="04BD4A0E" w14:textId="3CB28791" w:rsidR="00F47895" w:rsidRDefault="00F47895">
      <w:pPr>
        <w:pStyle w:val="af4"/>
      </w:pPr>
      <w:r>
        <w:rPr>
          <w:rStyle w:val="af3"/>
        </w:rPr>
        <w:annotationRef/>
      </w:r>
      <w:r>
        <w:rPr>
          <w:rFonts w:hint="eastAsia"/>
        </w:rPr>
        <w:t>證明簽署人身分</w:t>
      </w:r>
    </w:p>
  </w:comment>
  <w:comment w:id="822" w:author="yintao_ling" w:date="2020-09-15T15:51:00Z" w:initials="y">
    <w:p w14:paraId="7AB0B732" w14:textId="316C7FB6" w:rsidR="00F47895" w:rsidRDefault="00F47895">
      <w:pPr>
        <w:pStyle w:val="af4"/>
      </w:pPr>
      <w:r>
        <w:rPr>
          <w:rStyle w:val="af3"/>
        </w:rPr>
        <w:annotationRef/>
      </w:r>
      <w:r>
        <w:rPr>
          <w:rFonts w:hint="eastAsia"/>
        </w:rPr>
        <w:t>Pb</w:t>
      </w:r>
      <w:r>
        <w:t>Pp(m) = PpPb(m)</w:t>
      </w:r>
    </w:p>
  </w:comment>
  <w:comment w:id="858" w:author="yintao_ling" w:date="2020-09-15T16:14:00Z" w:initials="y">
    <w:p w14:paraId="3D222639" w14:textId="375AD3C5" w:rsidR="00F47895" w:rsidRDefault="00F47895">
      <w:pPr>
        <w:pStyle w:val="af4"/>
      </w:pPr>
      <w:r>
        <w:rPr>
          <w:rStyle w:val="af3"/>
        </w:rPr>
        <w:annotationRef/>
      </w:r>
      <w:r>
        <w:rPr>
          <w:rFonts w:hint="eastAsia"/>
        </w:rPr>
        <w:t>證明公鑰的歸屬人</w:t>
      </w:r>
    </w:p>
  </w:comment>
  <w:comment w:id="859" w:author="yintao_ling" w:date="2020-09-15T16:50:00Z" w:initials="y">
    <w:p w14:paraId="29A8C273" w14:textId="046A32EE" w:rsidR="00F47895" w:rsidRDefault="00F47895">
      <w:pPr>
        <w:pStyle w:val="af4"/>
      </w:pPr>
      <w:r>
        <w:rPr>
          <w:rStyle w:val="af3"/>
        </w:rPr>
        <w:annotationRef/>
      </w:r>
      <w:r>
        <w:rPr>
          <w:rFonts w:hint="eastAsia"/>
        </w:rPr>
        <w:t>不被編輯</w:t>
      </w:r>
    </w:p>
    <w:p w14:paraId="79309306" w14:textId="329B2FC8" w:rsidR="00F47895" w:rsidRDefault="00F47895">
      <w:pPr>
        <w:pStyle w:val="af4"/>
      </w:pPr>
      <w:r>
        <w:rPr>
          <w:rFonts w:hint="eastAsia"/>
        </w:rPr>
        <w:t>信件人</w:t>
      </w:r>
    </w:p>
    <w:p w14:paraId="5E688A74" w14:textId="3176A10E" w:rsidR="00F47895" w:rsidRPr="00942F9F" w:rsidRDefault="00F47895">
      <w:pPr>
        <w:pStyle w:val="af4"/>
      </w:pPr>
      <w:r>
        <w:rPr>
          <w:rFonts w:hint="eastAsia"/>
        </w:rPr>
        <w:t>證明身分</w:t>
      </w:r>
    </w:p>
  </w:comment>
  <w:comment w:id="874" w:author="yintao_ling" w:date="2020-10-26T17:36:00Z" w:initials="y">
    <w:p w14:paraId="37F26800" w14:textId="1F42AB29" w:rsidR="00F47895" w:rsidRDefault="00F47895">
      <w:pPr>
        <w:pStyle w:val="af4"/>
      </w:pPr>
      <w:r>
        <w:rPr>
          <w:rStyle w:val="af3"/>
        </w:rPr>
        <w:annotationRef/>
      </w:r>
      <w:r>
        <w:rPr>
          <w:rFonts w:hint="eastAsia"/>
        </w:rPr>
        <w:t xml:space="preserve">Client </w:t>
      </w:r>
      <w:r>
        <w:rPr>
          <w:rFonts w:hint="eastAsia"/>
        </w:rPr>
        <w:t>做的</w:t>
      </w:r>
    </w:p>
  </w:comment>
  <w:comment w:id="879" w:author="yintao_ling" w:date="2020-09-15T17:40:00Z" w:initials="y">
    <w:p w14:paraId="464487C8" w14:textId="6E5481DC" w:rsidR="00F47895" w:rsidRDefault="00F47895">
      <w:pPr>
        <w:pStyle w:val="af4"/>
      </w:pPr>
      <w:r>
        <w:rPr>
          <w:rStyle w:val="af3"/>
        </w:rPr>
        <w:annotationRef/>
      </w:r>
      <w:r>
        <w:rPr>
          <w:rFonts w:hint="eastAsia"/>
        </w:rPr>
        <w:t>可以想成一組</w:t>
      </w:r>
      <w:r>
        <w:rPr>
          <w:rFonts w:hint="eastAsia"/>
        </w:rPr>
        <w:t xml:space="preserve"> </w:t>
      </w:r>
      <w:r>
        <w:t>Symmetric Key.</w:t>
      </w:r>
    </w:p>
  </w:comment>
  <w:comment w:id="895" w:author="yintao_ling" w:date="2020-09-16T13:43:00Z" w:initials="y">
    <w:p w14:paraId="21E32385" w14:textId="1E9798B7" w:rsidR="00F47895" w:rsidRDefault="00F47895">
      <w:pPr>
        <w:pStyle w:val="af4"/>
      </w:pPr>
      <w:r>
        <w:rPr>
          <w:rStyle w:val="af3"/>
        </w:rPr>
        <w:annotationRef/>
      </w:r>
      <w:r>
        <w:rPr>
          <w:rFonts w:hint="eastAsia"/>
        </w:rPr>
        <w:t>機制與</w:t>
      </w:r>
      <w:r>
        <w:rPr>
          <w:rFonts w:hint="eastAsia"/>
        </w:rPr>
        <w:t xml:space="preserve">IPsec </w:t>
      </w:r>
      <w:r>
        <w:rPr>
          <w:rFonts w:hint="eastAsia"/>
        </w:rPr>
        <w:t>的</w:t>
      </w:r>
      <w:r>
        <w:rPr>
          <w:rFonts w:hint="eastAsia"/>
        </w:rPr>
        <w:t>SA</w:t>
      </w:r>
      <w:r>
        <w:rPr>
          <w:rFonts w:hint="eastAsia"/>
        </w:rPr>
        <w:t>不同</w:t>
      </w:r>
    </w:p>
  </w:comment>
  <w:comment w:id="901" w:author="yintao_ling" w:date="2020-09-16T16:40:00Z" w:initials="y">
    <w:p w14:paraId="3D475BA1" w14:textId="0A53FF33" w:rsidR="00F47895" w:rsidRDefault="00F47895">
      <w:pPr>
        <w:pStyle w:val="af4"/>
      </w:pPr>
      <w:r>
        <w:rPr>
          <w:rStyle w:val="af3"/>
        </w:rPr>
        <w:annotationRef/>
      </w:r>
      <w:r>
        <w:rPr>
          <w:rFonts w:ascii="roboto" w:hAnsi="roboto"/>
          <w:color w:val="000000"/>
          <w:sz w:val="27"/>
          <w:szCs w:val="27"/>
          <w:shd w:val="clear" w:color="auto" w:fill="FFFFFF"/>
        </w:rPr>
        <w:t>An authentication framework, not a specific authentication mechanism</w:t>
      </w:r>
    </w:p>
  </w:comment>
  <w:comment w:id="902" w:author="yintao_ling" w:date="2020-09-16T16:48:00Z" w:initials="y">
    <w:p w14:paraId="4F28B8E6" w14:textId="00A153AD" w:rsidR="00F47895" w:rsidRDefault="00F47895">
      <w:pPr>
        <w:pStyle w:val="af4"/>
      </w:pPr>
      <w:r>
        <w:rPr>
          <w:rStyle w:val="af3"/>
        </w:rPr>
        <w:annotationRef/>
      </w:r>
      <w:r>
        <w:rPr>
          <w:rFonts w:hint="eastAsia"/>
        </w:rPr>
        <w:t>TKIP 128bits, WEP 64bits.</w:t>
      </w:r>
    </w:p>
  </w:comment>
  <w:comment w:id="903" w:author="yintao_ling" w:date="2020-09-16T17:04:00Z" w:initials="y">
    <w:p w14:paraId="7094D81F" w14:textId="18189496" w:rsidR="00F47895" w:rsidRDefault="00F47895">
      <w:pPr>
        <w:pStyle w:val="af4"/>
      </w:pPr>
      <w:r>
        <w:rPr>
          <w:rStyle w:val="af3"/>
        </w:rPr>
        <w:annotationRef/>
      </w:r>
      <w:r>
        <w:rPr>
          <w:rFonts w:hint="eastAsia"/>
        </w:rPr>
        <w:t>與</w:t>
      </w:r>
      <w:r>
        <w:rPr>
          <w:rFonts w:hint="eastAsia"/>
        </w:rPr>
        <w:t>TLS</w:t>
      </w:r>
      <w:r>
        <w:rPr>
          <w:rFonts w:hint="eastAsia"/>
        </w:rPr>
        <w:t>的</w:t>
      </w:r>
      <w:r>
        <w:rPr>
          <w:rFonts w:hint="eastAsia"/>
        </w:rPr>
        <w:t>Master Secret</w:t>
      </w:r>
      <w:r>
        <w:rPr>
          <w:rFonts w:hint="eastAsia"/>
        </w:rPr>
        <w:t>不同，</w:t>
      </w:r>
      <w:r>
        <w:rPr>
          <w:rFonts w:hint="eastAsia"/>
        </w:rPr>
        <w:t>Master Key</w:t>
      </w:r>
      <w:r>
        <w:rPr>
          <w:rFonts w:hint="eastAsia"/>
        </w:rPr>
        <w:t>會加密其他的</w:t>
      </w:r>
      <w:r>
        <w:t>”Key”</w:t>
      </w:r>
      <w:r>
        <w:rPr>
          <w:rFonts w:hint="eastAsia"/>
        </w:rPr>
        <w:t>。</w:t>
      </w:r>
      <w:r>
        <w:rPr>
          <w:rFonts w:hint="eastAsia"/>
        </w:rPr>
        <w:t xml:space="preserve"> </w:t>
      </w:r>
      <w:r>
        <w:rPr>
          <w:rFonts w:hint="eastAsia"/>
        </w:rPr>
        <w:t>在這裡是加密</w:t>
      </w:r>
      <w:r>
        <w:rPr>
          <w:rFonts w:hint="eastAsia"/>
        </w:rPr>
        <w:t>PMK</w:t>
      </w:r>
      <w:r>
        <w:rPr>
          <w:rFonts w:hint="eastAsia"/>
        </w:rPr>
        <w:t>。</w:t>
      </w:r>
    </w:p>
  </w:comment>
  <w:comment w:id="904" w:author="yintao_ling" w:date="2020-09-11T09:22:00Z" w:initials="y">
    <w:p w14:paraId="6472C8E2" w14:textId="0BED9739" w:rsidR="00F47895" w:rsidRDefault="00F47895">
      <w:pPr>
        <w:pStyle w:val="af4"/>
      </w:pPr>
      <w:r>
        <w:rPr>
          <w:rStyle w:val="af3"/>
        </w:rPr>
        <w:annotationRef/>
      </w:r>
      <w:r>
        <w:rPr>
          <w:rFonts w:hint="eastAsia"/>
        </w:rPr>
        <w:t xml:space="preserve">Application Gateway </w:t>
      </w:r>
      <w:r>
        <w:rPr>
          <w:rFonts w:hint="eastAsia"/>
        </w:rPr>
        <w:t>與</w:t>
      </w:r>
      <w:r>
        <w:rPr>
          <w:rFonts w:hint="eastAsia"/>
        </w:rPr>
        <w:t xml:space="preserve"> </w:t>
      </w:r>
      <w:r>
        <w:t>pf</w:t>
      </w:r>
      <w:r>
        <w:rPr>
          <w:rFonts w:hint="eastAsia"/>
        </w:rPr>
        <w:t xml:space="preserve"> </w:t>
      </w:r>
      <w:r>
        <w:rPr>
          <w:rFonts w:hint="eastAsia"/>
        </w:rPr>
        <w:t>間差異在於</w:t>
      </w:r>
    </w:p>
    <w:p w14:paraId="34CF2805" w14:textId="0FB1D13F" w:rsidR="00F47895" w:rsidRDefault="00F47895">
      <w:pPr>
        <w:pStyle w:val="af4"/>
      </w:pPr>
      <w:r>
        <w:rPr>
          <w:rFonts w:hint="eastAsia"/>
        </w:rPr>
        <w:t xml:space="preserve">PF </w:t>
      </w:r>
      <w:r>
        <w:rPr>
          <w:rFonts w:hint="eastAsia"/>
        </w:rPr>
        <w:t>需要用戶與伺服器間直接的連線</w:t>
      </w:r>
    </w:p>
    <w:p w14:paraId="491C49D5" w14:textId="3AA2F9CC" w:rsidR="00F47895" w:rsidRDefault="00F47895">
      <w:pPr>
        <w:pStyle w:val="af4"/>
      </w:pPr>
      <w:r>
        <w:rPr>
          <w:rFonts w:hint="eastAsia"/>
        </w:rPr>
        <w:t xml:space="preserve">AG </w:t>
      </w:r>
      <w:r>
        <w:rPr>
          <w:rFonts w:hint="eastAsia"/>
        </w:rPr>
        <w:t>則是</w:t>
      </w:r>
      <w:r>
        <w:rPr>
          <w:rFonts w:hint="eastAsia"/>
        </w:rPr>
        <w:t>Gateway</w:t>
      </w:r>
      <w:r>
        <w:rPr>
          <w:rFonts w:hint="eastAsia"/>
        </w:rPr>
        <w:t>與伺服器的連線，不直接導向用戶</w:t>
      </w:r>
    </w:p>
  </w:comment>
  <w:comment w:id="905" w:author="yintao_ling" w:date="2020-09-08T11:04:00Z" w:initials="y">
    <w:p w14:paraId="2C61602F" w14:textId="45954180" w:rsidR="00F47895" w:rsidRDefault="00F47895">
      <w:pPr>
        <w:pStyle w:val="af4"/>
      </w:pPr>
      <w:r>
        <w:rPr>
          <w:rStyle w:val="af3"/>
        </w:rPr>
        <w:annotationRef/>
      </w:r>
      <w:r>
        <w:rPr>
          <w:rFonts w:hint="eastAsia"/>
        </w:rPr>
        <w:t>假設使用者定</w:t>
      </w:r>
      <w:r>
        <w:rPr>
          <w:rFonts w:hint="eastAsia"/>
        </w:rPr>
        <w:t xml:space="preserve">tcp80 </w:t>
      </w:r>
      <w:r>
        <w:rPr>
          <w:rFonts w:hint="eastAsia"/>
        </w:rPr>
        <w:t>要走</w:t>
      </w:r>
      <w:r>
        <w:rPr>
          <w:rFonts w:hint="eastAsia"/>
        </w:rPr>
        <w:t>eth1, udp53</w:t>
      </w:r>
      <w:r>
        <w:rPr>
          <w:rFonts w:hint="eastAsia"/>
        </w:rPr>
        <w:t>走</w:t>
      </w:r>
      <w:r>
        <w:rPr>
          <w:rFonts w:hint="eastAsia"/>
        </w:rPr>
        <w:t>eth2</w:t>
      </w:r>
      <w:r>
        <w:rPr>
          <w:rFonts w:hint="eastAsia"/>
        </w:rPr>
        <w:t>，</w:t>
      </w:r>
    </w:p>
    <w:p w14:paraId="381161A5" w14:textId="5F5FB2BA" w:rsidR="00F47895" w:rsidRDefault="00F47895">
      <w:pPr>
        <w:pStyle w:val="af4"/>
      </w:pPr>
      <w:r>
        <w:rPr>
          <w:rFonts w:hint="eastAsia"/>
        </w:rPr>
        <w:t>那</w:t>
      </w:r>
      <w:r>
        <w:rPr>
          <w:rFonts w:hint="eastAsia"/>
        </w:rPr>
        <w:t>mangle</w:t>
      </w:r>
      <w:r>
        <w:rPr>
          <w:rFonts w:hint="eastAsia"/>
        </w:rPr>
        <w:t>的功用就是在</w:t>
      </w:r>
      <w:r>
        <w:rPr>
          <w:rFonts w:hint="eastAsia"/>
        </w:rPr>
        <w:t>routing</w:t>
      </w:r>
      <w:r>
        <w:rPr>
          <w:rFonts w:hint="eastAsia"/>
        </w:rPr>
        <w:t>前先標號</w:t>
      </w:r>
    </w:p>
    <w:p w14:paraId="2FD341B3" w14:textId="27132BFF" w:rsidR="00F47895" w:rsidRDefault="00F47895">
      <w:pPr>
        <w:pStyle w:val="af4"/>
      </w:pPr>
      <w:r>
        <w:rPr>
          <w:rFonts w:hint="eastAsia"/>
        </w:rPr>
        <w:t>主要用途還是在</w:t>
      </w:r>
      <w:r>
        <w:rPr>
          <w:rFonts w:hint="eastAsia"/>
        </w:rPr>
        <w:t>ToS</w:t>
      </w:r>
      <w:r>
        <w:rPr>
          <w:rFonts w:hint="eastAsia"/>
        </w:rPr>
        <w:t>更改</w:t>
      </w:r>
    </w:p>
  </w:comment>
  <w:comment w:id="906" w:author="yintao_ling" w:date="2020-09-08T11:30:00Z" w:initials="y">
    <w:p w14:paraId="4A7F6B0B" w14:textId="7D7730D7" w:rsidR="00F47895" w:rsidRDefault="00F47895">
      <w:pPr>
        <w:pStyle w:val="af4"/>
      </w:pPr>
      <w:r>
        <w:rPr>
          <w:rStyle w:val="af3"/>
        </w:rPr>
        <w:annotationRef/>
      </w:r>
      <w:r>
        <w:rPr>
          <w:rFonts w:hint="eastAsia"/>
        </w:rPr>
        <w:t xml:space="preserve">SNAT </w:t>
      </w:r>
      <w:r>
        <w:rPr>
          <w:rFonts w:hint="eastAsia"/>
        </w:rPr>
        <w:t>除手動發配位置外</w:t>
      </w:r>
    </w:p>
    <w:p w14:paraId="6099981F" w14:textId="394E479C" w:rsidR="00F47895" w:rsidRDefault="00F47895">
      <w:pPr>
        <w:pStyle w:val="af4"/>
      </w:pPr>
      <w:r>
        <w:rPr>
          <w:rFonts w:hint="eastAsia"/>
        </w:rPr>
        <w:t>亦可動態抓</w:t>
      </w:r>
      <w:r>
        <w:rPr>
          <w:rFonts w:hint="eastAsia"/>
        </w:rPr>
        <w:t>interface</w:t>
      </w:r>
      <w:r>
        <w:rPr>
          <w:rFonts w:hint="eastAsia"/>
        </w:rPr>
        <w:t>出去位置</w:t>
      </w:r>
    </w:p>
    <w:p w14:paraId="0B1E09EF" w14:textId="56D3B769" w:rsidR="00F47895" w:rsidRDefault="00F47895" w:rsidP="008C6441">
      <w:pPr>
        <w:pStyle w:val="3"/>
        <w:numPr>
          <w:ilvl w:val="0"/>
          <w:numId w:val="0"/>
        </w:numPr>
      </w:pPr>
      <w:r>
        <w:rPr>
          <w:rFonts w:ascii="Times New Roman" w:hAnsi="Times New Roman" w:cs="Times New Roman"/>
          <w:color w:val="000000"/>
        </w:rPr>
        <w:t>“Masquerading”</w:t>
      </w:r>
    </w:p>
  </w:comment>
  <w:comment w:id="907" w:author="yintao_ling" w:date="2020-09-08T10:51:00Z" w:initials="y">
    <w:p w14:paraId="7467E48B" w14:textId="77777777" w:rsidR="00F47895" w:rsidRDefault="00F47895">
      <w:pPr>
        <w:pStyle w:val="af4"/>
      </w:pPr>
      <w:r>
        <w:rPr>
          <w:rStyle w:val="af3"/>
        </w:rPr>
        <w:annotationRef/>
      </w:r>
      <w:r>
        <w:rPr>
          <w:rFonts w:hint="eastAsia"/>
        </w:rPr>
        <w:t xml:space="preserve">RELATED </w:t>
      </w:r>
      <w:r>
        <w:rPr>
          <w:rFonts w:hint="eastAsia"/>
        </w:rPr>
        <w:t>可預期的</w:t>
      </w:r>
      <w:r>
        <w:rPr>
          <w:rFonts w:hint="eastAsia"/>
        </w:rPr>
        <w:t>NEW</w:t>
      </w:r>
      <w:r>
        <w:rPr>
          <w:rFonts w:hint="eastAsia"/>
        </w:rPr>
        <w:t>。</w:t>
      </w:r>
    </w:p>
    <w:p w14:paraId="581B3168" w14:textId="77777777" w:rsidR="00F47895" w:rsidRDefault="00F47895">
      <w:pPr>
        <w:pStyle w:val="af4"/>
      </w:pPr>
      <w:r>
        <w:tab/>
      </w:r>
      <w:r>
        <w:rPr>
          <w:rFonts w:hint="eastAsia"/>
        </w:rPr>
        <w:t>如</w:t>
      </w:r>
      <w:r>
        <w:rPr>
          <w:rFonts w:hint="eastAsia"/>
        </w:rPr>
        <w:t xml:space="preserve"> FTP</w:t>
      </w:r>
      <w:r>
        <w:rPr>
          <w:rFonts w:hint="eastAsia"/>
        </w:rPr>
        <w:t>的</w:t>
      </w:r>
      <w:r>
        <w:rPr>
          <w:rFonts w:hint="eastAsia"/>
        </w:rPr>
        <w:t xml:space="preserve">PASV, ICMP ping </w:t>
      </w:r>
      <w:r>
        <w:t>“PONG”</w:t>
      </w:r>
    </w:p>
    <w:p w14:paraId="15C4AB1D" w14:textId="10CAB8DA" w:rsidR="00F47895" w:rsidRDefault="00F47895">
      <w:pPr>
        <w:pStyle w:val="af4"/>
      </w:pPr>
      <w:r>
        <w:t>INVALID</w:t>
      </w:r>
      <w:r>
        <w:rPr>
          <w:rFonts w:hint="eastAsia"/>
        </w:rPr>
        <w:t xml:space="preserve"> </w:t>
      </w:r>
      <w:r>
        <w:rPr>
          <w:rFonts w:hint="eastAsia"/>
        </w:rPr>
        <w:t>不是正確格式</w:t>
      </w:r>
      <w:r>
        <w:rPr>
          <w:rFonts w:hint="eastAsia"/>
        </w:rPr>
        <w:t xml:space="preserve"> ex</w:t>
      </w:r>
      <w:r>
        <w:rPr>
          <w:rFonts w:hint="eastAsia"/>
        </w:rPr>
        <w:t>非</w:t>
      </w:r>
      <w:r>
        <w:rPr>
          <w:rFonts w:hint="eastAsia"/>
        </w:rPr>
        <w:t>TCP datagram</w:t>
      </w:r>
    </w:p>
    <w:p w14:paraId="20D35715" w14:textId="0F2BAE70" w:rsidR="00F47895" w:rsidRDefault="00F47895">
      <w:pPr>
        <w:pStyle w:val="af4"/>
      </w:pPr>
      <w:r>
        <w:rPr>
          <w:rFonts w:hint="eastAsia"/>
        </w:rPr>
        <w:t>UNTRACK</w:t>
      </w:r>
      <w:r>
        <w:rPr>
          <w:rFonts w:hint="eastAsia"/>
        </w:rPr>
        <w:t>，</w:t>
      </w:r>
      <w:r>
        <w:rPr>
          <w:rFonts w:hint="eastAsia"/>
        </w:rPr>
        <w:t xml:space="preserve">raw filter </w:t>
      </w:r>
      <w:r>
        <w:rPr>
          <w:rFonts w:hint="eastAsia"/>
        </w:rPr>
        <w:t>叫你不要查</w:t>
      </w:r>
    </w:p>
  </w:comment>
  <w:comment w:id="915" w:author="yintao_ling" w:date="2020-09-11T16:33:00Z" w:initials="y">
    <w:p w14:paraId="61D72954" w14:textId="7C49146F" w:rsidR="00F47895" w:rsidRDefault="00F47895">
      <w:pPr>
        <w:pStyle w:val="af4"/>
      </w:pPr>
      <w:r>
        <w:rPr>
          <w:rStyle w:val="af3"/>
        </w:rPr>
        <w:annotationRef/>
      </w:r>
      <w:r>
        <w:rPr>
          <w:rFonts w:hint="eastAsia"/>
        </w:rPr>
        <w:t>A proxy server for external data</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1217B7E" w15:done="0"/>
  <w15:commentEx w15:paraId="7F328302" w15:done="0"/>
  <w15:commentEx w15:paraId="47DC5A9D" w15:done="0"/>
  <w15:commentEx w15:paraId="136D7A3C" w15:done="0"/>
  <w15:commentEx w15:paraId="4C61976A" w15:done="0"/>
  <w15:commentEx w15:paraId="0343B287" w15:done="0"/>
  <w15:commentEx w15:paraId="78BF0150" w15:done="0"/>
  <w15:commentEx w15:paraId="46551ED6" w15:done="0"/>
  <w15:commentEx w15:paraId="0BA6516D" w15:done="0"/>
  <w15:commentEx w15:paraId="467B8999" w15:done="0"/>
  <w15:commentEx w15:paraId="06247ED2" w15:done="0"/>
  <w15:commentEx w15:paraId="50506628" w15:done="0"/>
  <w15:commentEx w15:paraId="32AF301C" w15:done="0"/>
  <w15:commentEx w15:paraId="5EB172A5" w15:done="0"/>
  <w15:commentEx w15:paraId="698E1077" w15:done="0"/>
  <w15:commentEx w15:paraId="1A09B6E7" w15:done="0"/>
  <w15:commentEx w15:paraId="4E0423D8" w15:done="0"/>
  <w15:commentEx w15:paraId="4EE7C3D4" w15:done="0"/>
  <w15:commentEx w15:paraId="608109C5" w15:done="0"/>
  <w15:commentEx w15:paraId="48C139FB" w15:done="0"/>
  <w15:commentEx w15:paraId="1CDCD214" w15:done="0"/>
  <w15:commentEx w15:paraId="5F1D0ABF" w15:done="0"/>
  <w15:commentEx w15:paraId="214A44C5" w15:done="0"/>
  <w15:commentEx w15:paraId="5BB0FBF0" w15:done="0"/>
  <w15:commentEx w15:paraId="57EAFF1C" w15:done="0"/>
  <w15:commentEx w15:paraId="6FF108AE" w15:done="0"/>
  <w15:commentEx w15:paraId="42CB8A41" w15:done="0"/>
  <w15:commentEx w15:paraId="172C699C" w15:done="0"/>
  <w15:commentEx w15:paraId="1968F3E5" w15:done="0"/>
  <w15:commentEx w15:paraId="0359BC65" w15:done="0"/>
  <w15:commentEx w15:paraId="2479FCC7" w15:done="0"/>
  <w15:commentEx w15:paraId="727DA83A" w15:done="0"/>
  <w15:commentEx w15:paraId="047D50A4" w15:done="0"/>
  <w15:commentEx w15:paraId="1512A2F9" w15:done="0"/>
  <w15:commentEx w15:paraId="5C95CF34" w15:done="0"/>
  <w15:commentEx w15:paraId="359B1705" w15:done="0"/>
  <w15:commentEx w15:paraId="09537D5C" w15:done="0"/>
  <w15:commentEx w15:paraId="1BB5419D" w15:done="0"/>
  <w15:commentEx w15:paraId="5FC4E474" w15:done="0"/>
  <w15:commentEx w15:paraId="206A54BF" w15:done="0"/>
  <w15:commentEx w15:paraId="7731B6EC" w15:done="0"/>
  <w15:commentEx w15:paraId="332F2E66" w15:done="0"/>
  <w15:commentEx w15:paraId="18D14DF6" w15:done="0"/>
  <w15:commentEx w15:paraId="0F52047F" w15:done="0"/>
  <w15:commentEx w15:paraId="7307D2CC" w15:done="0"/>
  <w15:commentEx w15:paraId="55FA0EBC" w15:done="0"/>
  <w15:commentEx w15:paraId="380CC0FC" w15:done="0"/>
  <w15:commentEx w15:paraId="281C1D68" w15:done="0"/>
  <w15:commentEx w15:paraId="4ACF4CA8" w15:done="0"/>
  <w15:commentEx w15:paraId="6DDC49C5" w15:done="0"/>
  <w15:commentEx w15:paraId="5EF1374D" w15:done="0"/>
  <w15:commentEx w15:paraId="3FDC6578" w15:done="0"/>
  <w15:commentEx w15:paraId="7D0B2B92" w15:done="0"/>
  <w15:commentEx w15:paraId="4612ACA1" w15:done="0"/>
  <w15:commentEx w15:paraId="04BD4A0E" w15:done="0"/>
  <w15:commentEx w15:paraId="7AB0B732" w15:done="0"/>
  <w15:commentEx w15:paraId="3D222639" w15:done="0"/>
  <w15:commentEx w15:paraId="5E688A74" w15:done="0"/>
  <w15:commentEx w15:paraId="37F26800" w15:done="0"/>
  <w15:commentEx w15:paraId="464487C8" w15:done="0"/>
  <w15:commentEx w15:paraId="21E32385" w15:done="0"/>
  <w15:commentEx w15:paraId="3D475BA1" w15:done="0"/>
  <w15:commentEx w15:paraId="4F28B8E6" w15:done="0"/>
  <w15:commentEx w15:paraId="7094D81F" w15:done="0"/>
  <w15:commentEx w15:paraId="491C49D5" w15:done="0"/>
  <w15:commentEx w15:paraId="2FD341B3" w15:done="0"/>
  <w15:commentEx w15:paraId="0B1E09EF" w15:done="0"/>
  <w15:commentEx w15:paraId="20D35715" w15:done="0"/>
  <w15:commentEx w15:paraId="61D7295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C75E2A" w14:textId="77777777" w:rsidR="00F47895" w:rsidRDefault="00F47895" w:rsidP="00476E53">
      <w:r>
        <w:separator/>
      </w:r>
    </w:p>
  </w:endnote>
  <w:endnote w:type="continuationSeparator" w:id="0">
    <w:p w14:paraId="72826103" w14:textId="77777777" w:rsidR="00F47895" w:rsidRDefault="00F47895" w:rsidP="00476E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ZapfDingbats">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ath">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roboto">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0797236"/>
      <w:docPartObj>
        <w:docPartGallery w:val="Page Numbers (Bottom of Page)"/>
        <w:docPartUnique/>
      </w:docPartObj>
    </w:sdtPr>
    <w:sdtEndPr/>
    <w:sdtContent>
      <w:p w14:paraId="1A51C24A" w14:textId="77777777" w:rsidR="00F47895" w:rsidRDefault="00F47895">
        <w:pPr>
          <w:pStyle w:val="aa"/>
          <w:jc w:val="center"/>
        </w:pPr>
        <w:r>
          <w:fldChar w:fldCharType="begin"/>
        </w:r>
        <w:r>
          <w:instrText>PAGE   \* MERGEFORMAT</w:instrText>
        </w:r>
        <w:r>
          <w:fldChar w:fldCharType="separate"/>
        </w:r>
        <w:r w:rsidR="00C54285" w:rsidRPr="00C54285">
          <w:rPr>
            <w:noProof/>
            <w:lang w:val="zh-TW"/>
          </w:rPr>
          <w:t>110</w:t>
        </w:r>
        <w:r>
          <w:fldChar w:fldCharType="end"/>
        </w:r>
      </w:p>
    </w:sdtContent>
  </w:sdt>
  <w:p w14:paraId="4D9741BC" w14:textId="77777777" w:rsidR="00F47895" w:rsidRDefault="00F47895">
    <w:pPr>
      <w:pStyle w:val="a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E4A805" w14:textId="77777777" w:rsidR="00F47895" w:rsidRDefault="00F47895" w:rsidP="00476E53">
      <w:r>
        <w:separator/>
      </w:r>
    </w:p>
  </w:footnote>
  <w:footnote w:type="continuationSeparator" w:id="0">
    <w:p w14:paraId="3545D3C2" w14:textId="77777777" w:rsidR="00F47895" w:rsidRDefault="00F47895" w:rsidP="00476E5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913E3"/>
    <w:multiLevelType w:val="hybridMultilevel"/>
    <w:tmpl w:val="2D8CD5C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31A38B2"/>
    <w:multiLevelType w:val="hybridMultilevel"/>
    <w:tmpl w:val="6AD62BD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8B65573"/>
    <w:multiLevelType w:val="hybridMultilevel"/>
    <w:tmpl w:val="E3B4344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AA80830"/>
    <w:multiLevelType w:val="hybridMultilevel"/>
    <w:tmpl w:val="9B5C86CC"/>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B086D0F"/>
    <w:multiLevelType w:val="hybridMultilevel"/>
    <w:tmpl w:val="4CDC07EA"/>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0BDB0EBD"/>
    <w:multiLevelType w:val="hybridMultilevel"/>
    <w:tmpl w:val="1270B7E6"/>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 w15:restartNumberingAfterBreak="0">
    <w:nsid w:val="0BEF7970"/>
    <w:multiLevelType w:val="hybridMultilevel"/>
    <w:tmpl w:val="20CA4B92"/>
    <w:lvl w:ilvl="0" w:tplc="96EC73AC">
      <w:numFmt w:val="bullet"/>
      <w:lvlText w:val="•"/>
      <w:lvlJc w:val="left"/>
      <w:pPr>
        <w:ind w:left="360" w:hanging="360"/>
      </w:pPr>
      <w:rPr>
        <w:rFonts w:ascii="新細明體" w:eastAsia="新細明體" w:hAnsi="新細明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0E5058A0"/>
    <w:multiLevelType w:val="hybridMultilevel"/>
    <w:tmpl w:val="7A5A3A36"/>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8" w15:restartNumberingAfterBreak="0">
    <w:nsid w:val="0ED07C74"/>
    <w:multiLevelType w:val="hybridMultilevel"/>
    <w:tmpl w:val="BB50697E"/>
    <w:lvl w:ilvl="0" w:tplc="8C6CAC9E">
      <w:numFmt w:val="bullet"/>
      <w:lvlText w:val="•"/>
      <w:lvlJc w:val="left"/>
      <w:pPr>
        <w:ind w:left="360" w:hanging="360"/>
      </w:pPr>
      <w:rPr>
        <w:rFonts w:ascii="新細明體" w:eastAsia="新細明體" w:hAnsi="新細明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12701224"/>
    <w:multiLevelType w:val="hybridMultilevel"/>
    <w:tmpl w:val="70E47A3E"/>
    <w:lvl w:ilvl="0" w:tplc="93D6DBE4">
      <w:numFmt w:val="bullet"/>
      <w:lvlText w:val="•"/>
      <w:lvlJc w:val="left"/>
      <w:pPr>
        <w:ind w:left="360" w:hanging="360"/>
      </w:pPr>
      <w:rPr>
        <w:rFonts w:ascii="新細明體" w:eastAsia="新細明體" w:hAnsi="新細明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146B06ED"/>
    <w:multiLevelType w:val="multilevel"/>
    <w:tmpl w:val="4042ADD4"/>
    <w:lvl w:ilvl="0">
      <w:start w:val="1"/>
      <w:numFmt w:val="none"/>
      <w:pStyle w:val="1"/>
      <w:lvlText w:val=""/>
      <w:lvlJc w:val="left"/>
      <w:pPr>
        <w:ind w:left="425" w:hanging="425"/>
      </w:pPr>
      <w:rPr>
        <w:rFonts w:hint="eastAsia"/>
      </w:rPr>
    </w:lvl>
    <w:lvl w:ilvl="1">
      <w:start w:val="1"/>
      <w:numFmt w:val="decimal"/>
      <w:pStyle w:val="2"/>
      <w:lvlText w:val="Chapter %2."/>
      <w:lvlJc w:val="left"/>
      <w:pPr>
        <w:ind w:left="992" w:hanging="567"/>
      </w:pPr>
      <w:rPr>
        <w:rFonts w:hint="eastAsia"/>
      </w:rPr>
    </w:lvl>
    <w:lvl w:ilvl="2">
      <w:start w:val="1"/>
      <w:numFmt w:val="decimal"/>
      <w:pStyle w:val="3"/>
      <w:lvlText w:val="Ch.%2-%3"/>
      <w:lvlJc w:val="left"/>
      <w:pPr>
        <w:ind w:left="1418" w:hanging="567"/>
      </w:pPr>
      <w:rPr>
        <w:rFonts w:hint="eastAsia"/>
      </w:rPr>
    </w:lvl>
    <w:lvl w:ilvl="3">
      <w:start w:val="1"/>
      <w:numFmt w:val="none"/>
      <w:pStyle w:val="4"/>
      <w:lvlText w:val="＊"/>
      <w:lvlJc w:val="left"/>
      <w:pPr>
        <w:ind w:left="1984" w:hanging="708"/>
      </w:pPr>
      <w:rPr>
        <w:rFonts w:hint="eastAsia"/>
      </w:rPr>
    </w:lvl>
    <w:lvl w:ilvl="4">
      <w:start w:val="1"/>
      <w:numFmt w:val="decimal"/>
      <w:pStyle w:val="5"/>
      <w:lvlText w:val="%1＊"/>
      <w:lvlJc w:val="left"/>
      <w:pPr>
        <w:ind w:left="2551" w:hanging="850"/>
      </w:pPr>
      <w:rPr>
        <w:rFonts w:hint="eastAsia"/>
      </w:rPr>
    </w:lvl>
    <w:lvl w:ilvl="5">
      <w:start w:val="1"/>
      <w:numFmt w:val="decimal"/>
      <w:pStyle w:val="6"/>
      <w:lvlText w:val="%1.%2.%3.%4.%5.%6"/>
      <w:lvlJc w:val="left"/>
      <w:pPr>
        <w:ind w:left="3260" w:hanging="1134"/>
      </w:pPr>
      <w:rPr>
        <w:rFonts w:hint="eastAsia"/>
      </w:rPr>
    </w:lvl>
    <w:lvl w:ilvl="6">
      <w:start w:val="1"/>
      <w:numFmt w:val="decimal"/>
      <w:pStyle w:val="7"/>
      <w:lvlText w:val="%1.%2.%3.%4.%5.%6.%7"/>
      <w:lvlJc w:val="left"/>
      <w:pPr>
        <w:ind w:left="3827" w:hanging="1276"/>
      </w:pPr>
      <w:rPr>
        <w:rFonts w:hint="eastAsia"/>
      </w:rPr>
    </w:lvl>
    <w:lvl w:ilvl="7">
      <w:start w:val="1"/>
      <w:numFmt w:val="decimal"/>
      <w:pStyle w:val="8"/>
      <w:lvlText w:val="%1.%2.%3.%4.%5.%6.%7.%8"/>
      <w:lvlJc w:val="left"/>
      <w:pPr>
        <w:ind w:left="4394" w:hanging="1418"/>
      </w:pPr>
      <w:rPr>
        <w:rFonts w:hint="eastAsia"/>
      </w:rPr>
    </w:lvl>
    <w:lvl w:ilvl="8">
      <w:start w:val="1"/>
      <w:numFmt w:val="decimal"/>
      <w:pStyle w:val="9"/>
      <w:lvlText w:val="%1.%2.%3.%4.%5.%6.%7.%8.%9"/>
      <w:lvlJc w:val="left"/>
      <w:pPr>
        <w:ind w:left="5102" w:hanging="1700"/>
      </w:pPr>
      <w:rPr>
        <w:rFonts w:hint="eastAsia"/>
      </w:rPr>
    </w:lvl>
  </w:abstractNum>
  <w:abstractNum w:abstractNumId="11" w15:restartNumberingAfterBreak="0">
    <w:nsid w:val="154A6C03"/>
    <w:multiLevelType w:val="hybridMultilevel"/>
    <w:tmpl w:val="EBD25A62"/>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2" w15:restartNumberingAfterBreak="0">
    <w:nsid w:val="17444011"/>
    <w:multiLevelType w:val="hybridMultilevel"/>
    <w:tmpl w:val="F7F4E010"/>
    <w:lvl w:ilvl="0" w:tplc="78E08E50">
      <w:start w:val="1"/>
      <w:numFmt w:val="bullet"/>
      <w:lvlText w:val="r"/>
      <w:lvlJc w:val="left"/>
      <w:pPr>
        <w:tabs>
          <w:tab w:val="num" w:pos="720"/>
        </w:tabs>
        <w:ind w:left="720" w:hanging="360"/>
      </w:pPr>
      <w:rPr>
        <w:rFonts w:ascii="ZapfDingbats" w:hAnsi="ZapfDingbats" w:hint="default"/>
      </w:rPr>
    </w:lvl>
    <w:lvl w:ilvl="1" w:tplc="3D58AE52" w:tentative="1">
      <w:start w:val="1"/>
      <w:numFmt w:val="bullet"/>
      <w:lvlText w:val="r"/>
      <w:lvlJc w:val="left"/>
      <w:pPr>
        <w:tabs>
          <w:tab w:val="num" w:pos="1440"/>
        </w:tabs>
        <w:ind w:left="1440" w:hanging="360"/>
      </w:pPr>
      <w:rPr>
        <w:rFonts w:ascii="ZapfDingbats" w:hAnsi="ZapfDingbats" w:hint="default"/>
      </w:rPr>
    </w:lvl>
    <w:lvl w:ilvl="2" w:tplc="03424F16" w:tentative="1">
      <w:start w:val="1"/>
      <w:numFmt w:val="bullet"/>
      <w:lvlText w:val="r"/>
      <w:lvlJc w:val="left"/>
      <w:pPr>
        <w:tabs>
          <w:tab w:val="num" w:pos="2160"/>
        </w:tabs>
        <w:ind w:left="2160" w:hanging="360"/>
      </w:pPr>
      <w:rPr>
        <w:rFonts w:ascii="ZapfDingbats" w:hAnsi="ZapfDingbats" w:hint="default"/>
      </w:rPr>
    </w:lvl>
    <w:lvl w:ilvl="3" w:tplc="5DD87C1C" w:tentative="1">
      <w:start w:val="1"/>
      <w:numFmt w:val="bullet"/>
      <w:lvlText w:val="r"/>
      <w:lvlJc w:val="left"/>
      <w:pPr>
        <w:tabs>
          <w:tab w:val="num" w:pos="2880"/>
        </w:tabs>
        <w:ind w:left="2880" w:hanging="360"/>
      </w:pPr>
      <w:rPr>
        <w:rFonts w:ascii="ZapfDingbats" w:hAnsi="ZapfDingbats" w:hint="default"/>
      </w:rPr>
    </w:lvl>
    <w:lvl w:ilvl="4" w:tplc="C5248780" w:tentative="1">
      <w:start w:val="1"/>
      <w:numFmt w:val="bullet"/>
      <w:lvlText w:val="r"/>
      <w:lvlJc w:val="left"/>
      <w:pPr>
        <w:tabs>
          <w:tab w:val="num" w:pos="3600"/>
        </w:tabs>
        <w:ind w:left="3600" w:hanging="360"/>
      </w:pPr>
      <w:rPr>
        <w:rFonts w:ascii="ZapfDingbats" w:hAnsi="ZapfDingbats" w:hint="default"/>
      </w:rPr>
    </w:lvl>
    <w:lvl w:ilvl="5" w:tplc="E03E30C4" w:tentative="1">
      <w:start w:val="1"/>
      <w:numFmt w:val="bullet"/>
      <w:lvlText w:val="r"/>
      <w:lvlJc w:val="left"/>
      <w:pPr>
        <w:tabs>
          <w:tab w:val="num" w:pos="4320"/>
        </w:tabs>
        <w:ind w:left="4320" w:hanging="360"/>
      </w:pPr>
      <w:rPr>
        <w:rFonts w:ascii="ZapfDingbats" w:hAnsi="ZapfDingbats" w:hint="default"/>
      </w:rPr>
    </w:lvl>
    <w:lvl w:ilvl="6" w:tplc="37E6FC40" w:tentative="1">
      <w:start w:val="1"/>
      <w:numFmt w:val="bullet"/>
      <w:lvlText w:val="r"/>
      <w:lvlJc w:val="left"/>
      <w:pPr>
        <w:tabs>
          <w:tab w:val="num" w:pos="5040"/>
        </w:tabs>
        <w:ind w:left="5040" w:hanging="360"/>
      </w:pPr>
      <w:rPr>
        <w:rFonts w:ascii="ZapfDingbats" w:hAnsi="ZapfDingbats" w:hint="default"/>
      </w:rPr>
    </w:lvl>
    <w:lvl w:ilvl="7" w:tplc="B462997E" w:tentative="1">
      <w:start w:val="1"/>
      <w:numFmt w:val="bullet"/>
      <w:lvlText w:val="r"/>
      <w:lvlJc w:val="left"/>
      <w:pPr>
        <w:tabs>
          <w:tab w:val="num" w:pos="5760"/>
        </w:tabs>
        <w:ind w:left="5760" w:hanging="360"/>
      </w:pPr>
      <w:rPr>
        <w:rFonts w:ascii="ZapfDingbats" w:hAnsi="ZapfDingbats" w:hint="default"/>
      </w:rPr>
    </w:lvl>
    <w:lvl w:ilvl="8" w:tplc="0E5E685A" w:tentative="1">
      <w:start w:val="1"/>
      <w:numFmt w:val="bullet"/>
      <w:lvlText w:val="r"/>
      <w:lvlJc w:val="left"/>
      <w:pPr>
        <w:tabs>
          <w:tab w:val="num" w:pos="6480"/>
        </w:tabs>
        <w:ind w:left="6480" w:hanging="360"/>
      </w:pPr>
      <w:rPr>
        <w:rFonts w:ascii="ZapfDingbats" w:hAnsi="ZapfDingbats" w:hint="default"/>
      </w:rPr>
    </w:lvl>
  </w:abstractNum>
  <w:abstractNum w:abstractNumId="13" w15:restartNumberingAfterBreak="0">
    <w:nsid w:val="19173B22"/>
    <w:multiLevelType w:val="hybridMultilevel"/>
    <w:tmpl w:val="9C5865F0"/>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1B1537DF"/>
    <w:multiLevelType w:val="hybridMultilevel"/>
    <w:tmpl w:val="171CDFD4"/>
    <w:lvl w:ilvl="0" w:tplc="079666E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B721B6C"/>
    <w:multiLevelType w:val="hybridMultilevel"/>
    <w:tmpl w:val="5FB4E448"/>
    <w:lvl w:ilvl="0" w:tplc="0409000B">
      <w:start w:val="1"/>
      <w:numFmt w:val="bullet"/>
      <w:lvlText w:val=""/>
      <w:lvlJc w:val="left"/>
      <w:pPr>
        <w:ind w:left="954" w:hanging="480"/>
      </w:pPr>
      <w:rPr>
        <w:rFonts w:ascii="Wingdings" w:hAnsi="Wingdings" w:hint="default"/>
      </w:rPr>
    </w:lvl>
    <w:lvl w:ilvl="1" w:tplc="04090003" w:tentative="1">
      <w:start w:val="1"/>
      <w:numFmt w:val="bullet"/>
      <w:lvlText w:val=""/>
      <w:lvlJc w:val="left"/>
      <w:pPr>
        <w:ind w:left="1434" w:hanging="480"/>
      </w:pPr>
      <w:rPr>
        <w:rFonts w:ascii="Wingdings" w:hAnsi="Wingdings" w:hint="default"/>
      </w:rPr>
    </w:lvl>
    <w:lvl w:ilvl="2" w:tplc="04090005" w:tentative="1">
      <w:start w:val="1"/>
      <w:numFmt w:val="bullet"/>
      <w:lvlText w:val=""/>
      <w:lvlJc w:val="left"/>
      <w:pPr>
        <w:ind w:left="1914" w:hanging="480"/>
      </w:pPr>
      <w:rPr>
        <w:rFonts w:ascii="Wingdings" w:hAnsi="Wingdings" w:hint="default"/>
      </w:rPr>
    </w:lvl>
    <w:lvl w:ilvl="3" w:tplc="04090001" w:tentative="1">
      <w:start w:val="1"/>
      <w:numFmt w:val="bullet"/>
      <w:lvlText w:val=""/>
      <w:lvlJc w:val="left"/>
      <w:pPr>
        <w:ind w:left="2394" w:hanging="480"/>
      </w:pPr>
      <w:rPr>
        <w:rFonts w:ascii="Wingdings" w:hAnsi="Wingdings" w:hint="default"/>
      </w:rPr>
    </w:lvl>
    <w:lvl w:ilvl="4" w:tplc="04090003" w:tentative="1">
      <w:start w:val="1"/>
      <w:numFmt w:val="bullet"/>
      <w:lvlText w:val=""/>
      <w:lvlJc w:val="left"/>
      <w:pPr>
        <w:ind w:left="2874" w:hanging="480"/>
      </w:pPr>
      <w:rPr>
        <w:rFonts w:ascii="Wingdings" w:hAnsi="Wingdings" w:hint="default"/>
      </w:rPr>
    </w:lvl>
    <w:lvl w:ilvl="5" w:tplc="04090005" w:tentative="1">
      <w:start w:val="1"/>
      <w:numFmt w:val="bullet"/>
      <w:lvlText w:val=""/>
      <w:lvlJc w:val="left"/>
      <w:pPr>
        <w:ind w:left="3354" w:hanging="480"/>
      </w:pPr>
      <w:rPr>
        <w:rFonts w:ascii="Wingdings" w:hAnsi="Wingdings" w:hint="default"/>
      </w:rPr>
    </w:lvl>
    <w:lvl w:ilvl="6" w:tplc="04090001" w:tentative="1">
      <w:start w:val="1"/>
      <w:numFmt w:val="bullet"/>
      <w:lvlText w:val=""/>
      <w:lvlJc w:val="left"/>
      <w:pPr>
        <w:ind w:left="3834" w:hanging="480"/>
      </w:pPr>
      <w:rPr>
        <w:rFonts w:ascii="Wingdings" w:hAnsi="Wingdings" w:hint="default"/>
      </w:rPr>
    </w:lvl>
    <w:lvl w:ilvl="7" w:tplc="04090003" w:tentative="1">
      <w:start w:val="1"/>
      <w:numFmt w:val="bullet"/>
      <w:lvlText w:val=""/>
      <w:lvlJc w:val="left"/>
      <w:pPr>
        <w:ind w:left="4314" w:hanging="480"/>
      </w:pPr>
      <w:rPr>
        <w:rFonts w:ascii="Wingdings" w:hAnsi="Wingdings" w:hint="default"/>
      </w:rPr>
    </w:lvl>
    <w:lvl w:ilvl="8" w:tplc="04090005" w:tentative="1">
      <w:start w:val="1"/>
      <w:numFmt w:val="bullet"/>
      <w:lvlText w:val=""/>
      <w:lvlJc w:val="left"/>
      <w:pPr>
        <w:ind w:left="4794" w:hanging="480"/>
      </w:pPr>
      <w:rPr>
        <w:rFonts w:ascii="Wingdings" w:hAnsi="Wingdings" w:hint="default"/>
      </w:rPr>
    </w:lvl>
  </w:abstractNum>
  <w:abstractNum w:abstractNumId="16" w15:restartNumberingAfterBreak="0">
    <w:nsid w:val="1CF80FBE"/>
    <w:multiLevelType w:val="hybridMultilevel"/>
    <w:tmpl w:val="5F42EEEC"/>
    <w:lvl w:ilvl="0" w:tplc="04090003">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7" w15:restartNumberingAfterBreak="0">
    <w:nsid w:val="1FA06ED3"/>
    <w:multiLevelType w:val="hybridMultilevel"/>
    <w:tmpl w:val="65EA5DB0"/>
    <w:lvl w:ilvl="0" w:tplc="6CF46AD2">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21FF6B5E"/>
    <w:multiLevelType w:val="hybridMultilevel"/>
    <w:tmpl w:val="81CE54D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25AB5BC1"/>
    <w:multiLevelType w:val="hybridMultilevel"/>
    <w:tmpl w:val="92067AC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27483E97"/>
    <w:multiLevelType w:val="hybridMultilevel"/>
    <w:tmpl w:val="DB46B996"/>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27757A31"/>
    <w:multiLevelType w:val="hybridMultilevel"/>
    <w:tmpl w:val="E54C4BBA"/>
    <w:lvl w:ilvl="0" w:tplc="0409000B">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29682E65"/>
    <w:multiLevelType w:val="hybridMultilevel"/>
    <w:tmpl w:val="95929966"/>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2A054216"/>
    <w:multiLevelType w:val="hybridMultilevel"/>
    <w:tmpl w:val="629A36F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2A4714F8"/>
    <w:multiLevelType w:val="hybridMultilevel"/>
    <w:tmpl w:val="2BA8129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2A8D30A5"/>
    <w:multiLevelType w:val="hybridMultilevel"/>
    <w:tmpl w:val="13DC644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2BBF0BCF"/>
    <w:multiLevelType w:val="hybridMultilevel"/>
    <w:tmpl w:val="3F8A1F46"/>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2C7700DE"/>
    <w:multiLevelType w:val="hybridMultilevel"/>
    <w:tmpl w:val="45065A56"/>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2D4D2033"/>
    <w:multiLevelType w:val="hybridMultilevel"/>
    <w:tmpl w:val="E2E2A1DE"/>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9" w15:restartNumberingAfterBreak="0">
    <w:nsid w:val="2DB65328"/>
    <w:multiLevelType w:val="hybridMultilevel"/>
    <w:tmpl w:val="D5B2BB72"/>
    <w:lvl w:ilvl="0" w:tplc="2D10071A">
      <w:numFmt w:val="bullet"/>
      <w:lvlText w:val="•"/>
      <w:lvlJc w:val="left"/>
      <w:pPr>
        <w:ind w:left="360" w:hanging="360"/>
      </w:pPr>
      <w:rPr>
        <w:rFonts w:ascii="新細明體" w:eastAsia="新細明體" w:hAnsi="新細明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2DB82307"/>
    <w:multiLevelType w:val="hybridMultilevel"/>
    <w:tmpl w:val="A65C95CE"/>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2F2D7C53"/>
    <w:multiLevelType w:val="hybridMultilevel"/>
    <w:tmpl w:val="AF62B376"/>
    <w:lvl w:ilvl="0" w:tplc="04090003">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2" w15:restartNumberingAfterBreak="0">
    <w:nsid w:val="319722BC"/>
    <w:multiLevelType w:val="hybridMultilevel"/>
    <w:tmpl w:val="8A82270C"/>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3385317A"/>
    <w:multiLevelType w:val="hybridMultilevel"/>
    <w:tmpl w:val="862E043C"/>
    <w:lvl w:ilvl="0" w:tplc="07C21F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34AD7E0C"/>
    <w:multiLevelType w:val="hybridMultilevel"/>
    <w:tmpl w:val="53627260"/>
    <w:lvl w:ilvl="0" w:tplc="0409000B">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5" w15:restartNumberingAfterBreak="0">
    <w:nsid w:val="372D04EA"/>
    <w:multiLevelType w:val="hybridMultilevel"/>
    <w:tmpl w:val="629A36F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37DB045C"/>
    <w:multiLevelType w:val="hybridMultilevel"/>
    <w:tmpl w:val="D784992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7" w15:restartNumberingAfterBreak="0">
    <w:nsid w:val="387F1E4E"/>
    <w:multiLevelType w:val="hybridMultilevel"/>
    <w:tmpl w:val="A1DCF768"/>
    <w:lvl w:ilvl="0" w:tplc="0409000B">
      <w:start w:val="1"/>
      <w:numFmt w:val="bullet"/>
      <w:lvlText w:val=""/>
      <w:lvlJc w:val="left"/>
      <w:pPr>
        <w:ind w:left="966" w:hanging="480"/>
      </w:pPr>
      <w:rPr>
        <w:rFonts w:ascii="Wingdings" w:hAnsi="Wingdings" w:hint="default"/>
      </w:rPr>
    </w:lvl>
    <w:lvl w:ilvl="1" w:tplc="04090003" w:tentative="1">
      <w:start w:val="1"/>
      <w:numFmt w:val="bullet"/>
      <w:lvlText w:val=""/>
      <w:lvlJc w:val="left"/>
      <w:pPr>
        <w:ind w:left="1446" w:hanging="480"/>
      </w:pPr>
      <w:rPr>
        <w:rFonts w:ascii="Wingdings" w:hAnsi="Wingdings" w:hint="default"/>
      </w:rPr>
    </w:lvl>
    <w:lvl w:ilvl="2" w:tplc="04090005" w:tentative="1">
      <w:start w:val="1"/>
      <w:numFmt w:val="bullet"/>
      <w:lvlText w:val=""/>
      <w:lvlJc w:val="left"/>
      <w:pPr>
        <w:ind w:left="1926" w:hanging="480"/>
      </w:pPr>
      <w:rPr>
        <w:rFonts w:ascii="Wingdings" w:hAnsi="Wingdings" w:hint="default"/>
      </w:rPr>
    </w:lvl>
    <w:lvl w:ilvl="3" w:tplc="04090001" w:tentative="1">
      <w:start w:val="1"/>
      <w:numFmt w:val="bullet"/>
      <w:lvlText w:val=""/>
      <w:lvlJc w:val="left"/>
      <w:pPr>
        <w:ind w:left="2406" w:hanging="480"/>
      </w:pPr>
      <w:rPr>
        <w:rFonts w:ascii="Wingdings" w:hAnsi="Wingdings" w:hint="default"/>
      </w:rPr>
    </w:lvl>
    <w:lvl w:ilvl="4" w:tplc="04090003" w:tentative="1">
      <w:start w:val="1"/>
      <w:numFmt w:val="bullet"/>
      <w:lvlText w:val=""/>
      <w:lvlJc w:val="left"/>
      <w:pPr>
        <w:ind w:left="2886" w:hanging="480"/>
      </w:pPr>
      <w:rPr>
        <w:rFonts w:ascii="Wingdings" w:hAnsi="Wingdings" w:hint="default"/>
      </w:rPr>
    </w:lvl>
    <w:lvl w:ilvl="5" w:tplc="04090005" w:tentative="1">
      <w:start w:val="1"/>
      <w:numFmt w:val="bullet"/>
      <w:lvlText w:val=""/>
      <w:lvlJc w:val="left"/>
      <w:pPr>
        <w:ind w:left="3366" w:hanging="480"/>
      </w:pPr>
      <w:rPr>
        <w:rFonts w:ascii="Wingdings" w:hAnsi="Wingdings" w:hint="default"/>
      </w:rPr>
    </w:lvl>
    <w:lvl w:ilvl="6" w:tplc="04090001" w:tentative="1">
      <w:start w:val="1"/>
      <w:numFmt w:val="bullet"/>
      <w:lvlText w:val=""/>
      <w:lvlJc w:val="left"/>
      <w:pPr>
        <w:ind w:left="3846" w:hanging="480"/>
      </w:pPr>
      <w:rPr>
        <w:rFonts w:ascii="Wingdings" w:hAnsi="Wingdings" w:hint="default"/>
      </w:rPr>
    </w:lvl>
    <w:lvl w:ilvl="7" w:tplc="04090003" w:tentative="1">
      <w:start w:val="1"/>
      <w:numFmt w:val="bullet"/>
      <w:lvlText w:val=""/>
      <w:lvlJc w:val="left"/>
      <w:pPr>
        <w:ind w:left="4326" w:hanging="480"/>
      </w:pPr>
      <w:rPr>
        <w:rFonts w:ascii="Wingdings" w:hAnsi="Wingdings" w:hint="default"/>
      </w:rPr>
    </w:lvl>
    <w:lvl w:ilvl="8" w:tplc="04090005" w:tentative="1">
      <w:start w:val="1"/>
      <w:numFmt w:val="bullet"/>
      <w:lvlText w:val=""/>
      <w:lvlJc w:val="left"/>
      <w:pPr>
        <w:ind w:left="4806" w:hanging="480"/>
      </w:pPr>
      <w:rPr>
        <w:rFonts w:ascii="Wingdings" w:hAnsi="Wingdings" w:hint="default"/>
      </w:rPr>
    </w:lvl>
  </w:abstractNum>
  <w:abstractNum w:abstractNumId="38" w15:restartNumberingAfterBreak="0">
    <w:nsid w:val="3A150A26"/>
    <w:multiLevelType w:val="hybridMultilevel"/>
    <w:tmpl w:val="2982A72C"/>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9" w15:restartNumberingAfterBreak="0">
    <w:nsid w:val="3A6C0A4D"/>
    <w:multiLevelType w:val="hybridMultilevel"/>
    <w:tmpl w:val="6BA28970"/>
    <w:lvl w:ilvl="0" w:tplc="4EB86D3E">
      <w:numFmt w:val="bullet"/>
      <w:lvlText w:val="•"/>
      <w:lvlJc w:val="left"/>
      <w:pPr>
        <w:ind w:left="360" w:hanging="360"/>
      </w:pPr>
      <w:rPr>
        <w:rFonts w:ascii="新細明體" w:eastAsia="新細明體" w:hAnsi="新細明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0" w15:restartNumberingAfterBreak="0">
    <w:nsid w:val="3AB45DF7"/>
    <w:multiLevelType w:val="hybridMultilevel"/>
    <w:tmpl w:val="4948C2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1" w15:restartNumberingAfterBreak="0">
    <w:nsid w:val="3C541349"/>
    <w:multiLevelType w:val="hybridMultilevel"/>
    <w:tmpl w:val="F3E6711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2" w15:restartNumberingAfterBreak="0">
    <w:nsid w:val="3C9A183B"/>
    <w:multiLevelType w:val="hybridMultilevel"/>
    <w:tmpl w:val="E09441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3CC515DF"/>
    <w:multiLevelType w:val="hybridMultilevel"/>
    <w:tmpl w:val="9CD075B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4" w15:restartNumberingAfterBreak="0">
    <w:nsid w:val="3E5056D5"/>
    <w:multiLevelType w:val="hybridMultilevel"/>
    <w:tmpl w:val="0138070A"/>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5" w15:restartNumberingAfterBreak="0">
    <w:nsid w:val="41C265E7"/>
    <w:multiLevelType w:val="hybridMultilevel"/>
    <w:tmpl w:val="119036CE"/>
    <w:lvl w:ilvl="0" w:tplc="427015FA">
      <w:start w:val="9"/>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436E0820"/>
    <w:multiLevelType w:val="hybridMultilevel"/>
    <w:tmpl w:val="E25EE652"/>
    <w:lvl w:ilvl="0" w:tplc="0409000B">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7" w15:restartNumberingAfterBreak="0">
    <w:nsid w:val="44454F6E"/>
    <w:multiLevelType w:val="hybridMultilevel"/>
    <w:tmpl w:val="EEE2EF44"/>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8" w15:restartNumberingAfterBreak="0">
    <w:nsid w:val="44BA53A3"/>
    <w:multiLevelType w:val="hybridMultilevel"/>
    <w:tmpl w:val="DA7A26CA"/>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9" w15:restartNumberingAfterBreak="0">
    <w:nsid w:val="44E969F3"/>
    <w:multiLevelType w:val="hybridMultilevel"/>
    <w:tmpl w:val="6F4E9C22"/>
    <w:lvl w:ilvl="0" w:tplc="B7BA092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46C23455"/>
    <w:multiLevelType w:val="hybridMultilevel"/>
    <w:tmpl w:val="C4CC60D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1" w15:restartNumberingAfterBreak="0">
    <w:nsid w:val="492C5565"/>
    <w:multiLevelType w:val="hybridMultilevel"/>
    <w:tmpl w:val="F11075DE"/>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2" w15:restartNumberingAfterBreak="0">
    <w:nsid w:val="4A2776C8"/>
    <w:multiLevelType w:val="hybridMultilevel"/>
    <w:tmpl w:val="21BC8E8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4C065A5E"/>
    <w:multiLevelType w:val="hybridMultilevel"/>
    <w:tmpl w:val="6A107120"/>
    <w:lvl w:ilvl="0" w:tplc="0409000B">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4" w15:restartNumberingAfterBreak="0">
    <w:nsid w:val="4C743660"/>
    <w:multiLevelType w:val="hybridMultilevel"/>
    <w:tmpl w:val="972A90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5" w15:restartNumberingAfterBreak="0">
    <w:nsid w:val="4F4A15C9"/>
    <w:multiLevelType w:val="hybridMultilevel"/>
    <w:tmpl w:val="988E0B40"/>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6" w15:restartNumberingAfterBreak="0">
    <w:nsid w:val="4F7F0E8C"/>
    <w:multiLevelType w:val="hybridMultilevel"/>
    <w:tmpl w:val="642422FC"/>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7" w15:restartNumberingAfterBreak="0">
    <w:nsid w:val="51F146D2"/>
    <w:multiLevelType w:val="hybridMultilevel"/>
    <w:tmpl w:val="B2702282"/>
    <w:lvl w:ilvl="0" w:tplc="1E6460DE">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 w15:restartNumberingAfterBreak="0">
    <w:nsid w:val="52177969"/>
    <w:multiLevelType w:val="multilevel"/>
    <w:tmpl w:val="B5588780"/>
    <w:lvl w:ilvl="0">
      <w:start w:val="1"/>
      <w:numFmt w:val="none"/>
      <w:pStyle w:val="a"/>
      <w:lvlText w:val=""/>
      <w:lvlJc w:val="left"/>
      <w:pPr>
        <w:ind w:left="425" w:hanging="425"/>
      </w:pPr>
      <w:rPr>
        <w:rFonts w:hint="eastAsia"/>
      </w:rPr>
    </w:lvl>
    <w:lvl w:ilvl="1">
      <w:start w:val="1"/>
      <w:numFmt w:val="decimal"/>
      <w:lvlText w:val="Chapter %2."/>
      <w:lvlJc w:val="left"/>
      <w:pPr>
        <w:ind w:left="992" w:hanging="567"/>
      </w:pPr>
      <w:rPr>
        <w:rFonts w:hint="eastAsia"/>
      </w:rPr>
    </w:lvl>
    <w:lvl w:ilvl="2">
      <w:start w:val="1"/>
      <w:numFmt w:val="decimal"/>
      <w:lvlText w:val="Ch.%2-%3"/>
      <w:lvlJc w:val="left"/>
      <w:pPr>
        <w:ind w:left="1418" w:hanging="567"/>
      </w:pPr>
      <w:rPr>
        <w:rFonts w:hint="eastAsia"/>
      </w:rPr>
    </w:lvl>
    <w:lvl w:ilvl="3">
      <w:start w:val="1"/>
      <w:numFmt w:val="decimal"/>
      <w:lvlText w:val="%1"/>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9" w15:restartNumberingAfterBreak="0">
    <w:nsid w:val="538437B0"/>
    <w:multiLevelType w:val="hybridMultilevel"/>
    <w:tmpl w:val="9D1240B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0" w15:restartNumberingAfterBreak="0">
    <w:nsid w:val="53C43C7F"/>
    <w:multiLevelType w:val="hybridMultilevel"/>
    <w:tmpl w:val="42E476E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1" w15:restartNumberingAfterBreak="0">
    <w:nsid w:val="55794629"/>
    <w:multiLevelType w:val="hybridMultilevel"/>
    <w:tmpl w:val="98C2C2C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2" w15:restartNumberingAfterBreak="0">
    <w:nsid w:val="568033A8"/>
    <w:multiLevelType w:val="hybridMultilevel"/>
    <w:tmpl w:val="1DD0F8DA"/>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3" w15:restartNumberingAfterBreak="0">
    <w:nsid w:val="577869C3"/>
    <w:multiLevelType w:val="hybridMultilevel"/>
    <w:tmpl w:val="ADE82F0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15:restartNumberingAfterBreak="0">
    <w:nsid w:val="5817397C"/>
    <w:multiLevelType w:val="hybridMultilevel"/>
    <w:tmpl w:val="D57C921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5" w15:restartNumberingAfterBreak="0">
    <w:nsid w:val="5A1D61BF"/>
    <w:multiLevelType w:val="hybridMultilevel"/>
    <w:tmpl w:val="52CE250C"/>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6" w15:restartNumberingAfterBreak="0">
    <w:nsid w:val="5C94590A"/>
    <w:multiLevelType w:val="hybridMultilevel"/>
    <w:tmpl w:val="1F4AC17C"/>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7" w15:restartNumberingAfterBreak="0">
    <w:nsid w:val="5DAF4105"/>
    <w:multiLevelType w:val="hybridMultilevel"/>
    <w:tmpl w:val="434ADCB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8" w15:restartNumberingAfterBreak="0">
    <w:nsid w:val="614D109F"/>
    <w:multiLevelType w:val="hybridMultilevel"/>
    <w:tmpl w:val="9BAECA98"/>
    <w:lvl w:ilvl="0" w:tplc="3EEC3B92">
      <w:numFmt w:val="bullet"/>
      <w:lvlText w:val="•"/>
      <w:lvlJc w:val="left"/>
      <w:pPr>
        <w:ind w:left="360" w:hanging="360"/>
      </w:pPr>
      <w:rPr>
        <w:rFonts w:ascii="新細明體" w:eastAsia="新細明體" w:hAnsi="新細明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9" w15:restartNumberingAfterBreak="0">
    <w:nsid w:val="633D5454"/>
    <w:multiLevelType w:val="hybridMultilevel"/>
    <w:tmpl w:val="DF9605A0"/>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0" w15:restartNumberingAfterBreak="0">
    <w:nsid w:val="64F02980"/>
    <w:multiLevelType w:val="hybridMultilevel"/>
    <w:tmpl w:val="B32E5C5A"/>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1" w15:restartNumberingAfterBreak="0">
    <w:nsid w:val="66191C48"/>
    <w:multiLevelType w:val="hybridMultilevel"/>
    <w:tmpl w:val="2F8C7D84"/>
    <w:lvl w:ilvl="0" w:tplc="86EEE65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2" w15:restartNumberingAfterBreak="0">
    <w:nsid w:val="66D8401D"/>
    <w:multiLevelType w:val="hybridMultilevel"/>
    <w:tmpl w:val="600C317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3" w15:restartNumberingAfterBreak="0">
    <w:nsid w:val="68781C24"/>
    <w:multiLevelType w:val="hybridMultilevel"/>
    <w:tmpl w:val="9F005350"/>
    <w:lvl w:ilvl="0" w:tplc="0409000B">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4" w15:restartNumberingAfterBreak="0">
    <w:nsid w:val="6A297B3D"/>
    <w:multiLevelType w:val="hybridMultilevel"/>
    <w:tmpl w:val="986A97F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5" w15:restartNumberingAfterBreak="0">
    <w:nsid w:val="6A340C1F"/>
    <w:multiLevelType w:val="hybridMultilevel"/>
    <w:tmpl w:val="4FF25D0A"/>
    <w:lvl w:ilvl="0" w:tplc="FF1ECDB6">
      <w:numFmt w:val="bullet"/>
      <w:lvlText w:val="•"/>
      <w:lvlJc w:val="left"/>
      <w:pPr>
        <w:ind w:left="360" w:hanging="360"/>
      </w:pPr>
      <w:rPr>
        <w:rFonts w:ascii="新細明體" w:eastAsia="新細明體" w:hAnsi="新細明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6" w15:restartNumberingAfterBreak="0">
    <w:nsid w:val="6C75139C"/>
    <w:multiLevelType w:val="hybridMultilevel"/>
    <w:tmpl w:val="27008BC4"/>
    <w:lvl w:ilvl="0" w:tplc="BD4ED1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7" w15:restartNumberingAfterBreak="0">
    <w:nsid w:val="6D495DEF"/>
    <w:multiLevelType w:val="hybridMultilevel"/>
    <w:tmpl w:val="C3F6544E"/>
    <w:lvl w:ilvl="0" w:tplc="26A8581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8" w15:restartNumberingAfterBreak="0">
    <w:nsid w:val="6FA009A1"/>
    <w:multiLevelType w:val="hybridMultilevel"/>
    <w:tmpl w:val="79E2311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9" w15:restartNumberingAfterBreak="0">
    <w:nsid w:val="726605A4"/>
    <w:multiLevelType w:val="hybridMultilevel"/>
    <w:tmpl w:val="2996D558"/>
    <w:lvl w:ilvl="0" w:tplc="0409000B">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0" w15:restartNumberingAfterBreak="0">
    <w:nsid w:val="74582268"/>
    <w:multiLevelType w:val="hybridMultilevel"/>
    <w:tmpl w:val="6D6C45F0"/>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1" w15:restartNumberingAfterBreak="0">
    <w:nsid w:val="74EE229A"/>
    <w:multiLevelType w:val="hybridMultilevel"/>
    <w:tmpl w:val="6F3824A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2" w15:restartNumberingAfterBreak="0">
    <w:nsid w:val="76376137"/>
    <w:multiLevelType w:val="hybridMultilevel"/>
    <w:tmpl w:val="212AB34E"/>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3" w15:restartNumberingAfterBreak="0">
    <w:nsid w:val="76FC6E58"/>
    <w:multiLevelType w:val="hybridMultilevel"/>
    <w:tmpl w:val="52CE250C"/>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4" w15:restartNumberingAfterBreak="0">
    <w:nsid w:val="77096F75"/>
    <w:multiLevelType w:val="hybridMultilevel"/>
    <w:tmpl w:val="393AB1F0"/>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5" w15:restartNumberingAfterBreak="0">
    <w:nsid w:val="77821296"/>
    <w:multiLevelType w:val="hybridMultilevel"/>
    <w:tmpl w:val="968E564E"/>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6" w15:restartNumberingAfterBreak="0">
    <w:nsid w:val="786F133F"/>
    <w:multiLevelType w:val="hybridMultilevel"/>
    <w:tmpl w:val="0C4AD5C6"/>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7" w15:restartNumberingAfterBreak="0">
    <w:nsid w:val="78D129E0"/>
    <w:multiLevelType w:val="hybridMultilevel"/>
    <w:tmpl w:val="9F90C0C2"/>
    <w:lvl w:ilvl="0" w:tplc="D6724B34">
      <w:start w:val="3"/>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8" w15:restartNumberingAfterBreak="0">
    <w:nsid w:val="7E637E36"/>
    <w:multiLevelType w:val="hybridMultilevel"/>
    <w:tmpl w:val="58227AFA"/>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9" w15:restartNumberingAfterBreak="0">
    <w:nsid w:val="7F84345C"/>
    <w:multiLevelType w:val="hybridMultilevel"/>
    <w:tmpl w:val="CA94231A"/>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0" w15:restartNumberingAfterBreak="0">
    <w:nsid w:val="7FD26043"/>
    <w:multiLevelType w:val="hybridMultilevel"/>
    <w:tmpl w:val="74A8AB90"/>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71"/>
  </w:num>
  <w:num w:numId="2">
    <w:abstractNumId w:val="58"/>
  </w:num>
  <w:num w:numId="3">
    <w:abstractNumId w:val="34"/>
  </w:num>
  <w:num w:numId="4">
    <w:abstractNumId w:val="86"/>
  </w:num>
  <w:num w:numId="5">
    <w:abstractNumId w:val="47"/>
  </w:num>
  <w:num w:numId="6">
    <w:abstractNumId w:val="84"/>
  </w:num>
  <w:num w:numId="7">
    <w:abstractNumId w:val="55"/>
  </w:num>
  <w:num w:numId="8">
    <w:abstractNumId w:val="79"/>
  </w:num>
  <w:num w:numId="9">
    <w:abstractNumId w:val="31"/>
  </w:num>
  <w:num w:numId="10">
    <w:abstractNumId w:val="11"/>
  </w:num>
  <w:num w:numId="11">
    <w:abstractNumId w:val="24"/>
  </w:num>
  <w:num w:numId="12">
    <w:abstractNumId w:val="58"/>
    <w:lvlOverride w:ilvl="0">
      <w:lvl w:ilvl="0">
        <w:start w:val="1"/>
        <w:numFmt w:val="none"/>
        <w:pStyle w:val="a"/>
        <w:lvlText w:val=""/>
        <w:lvlJc w:val="left"/>
        <w:pPr>
          <w:ind w:left="425" w:hanging="425"/>
        </w:pPr>
        <w:rPr>
          <w:rFonts w:hint="eastAsia"/>
        </w:rPr>
      </w:lvl>
    </w:lvlOverride>
    <w:lvlOverride w:ilvl="1">
      <w:lvl w:ilvl="1">
        <w:start w:val="1"/>
        <w:numFmt w:val="decimal"/>
        <w:lvlText w:val="Chapter %2."/>
        <w:lvlJc w:val="left"/>
        <w:pPr>
          <w:ind w:left="992" w:hanging="567"/>
        </w:pPr>
        <w:rPr>
          <w:rFonts w:hint="eastAsia"/>
        </w:rPr>
      </w:lvl>
    </w:lvlOverride>
    <w:lvlOverride w:ilvl="2">
      <w:lvl w:ilvl="2">
        <w:start w:val="1"/>
        <w:numFmt w:val="decimal"/>
        <w:lvlText w:val="Ch.%2-%3"/>
        <w:lvlJc w:val="left"/>
        <w:pPr>
          <w:ind w:left="1418" w:hanging="567"/>
        </w:pPr>
        <w:rPr>
          <w:rFonts w:hint="eastAsia"/>
        </w:rPr>
      </w:lvl>
    </w:lvlOverride>
    <w:lvlOverride w:ilvl="3">
      <w:lvl w:ilvl="3">
        <w:start w:val="1"/>
        <w:numFmt w:val="decimal"/>
        <w:lvlText w:val="%1"/>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3">
    <w:abstractNumId w:val="59"/>
  </w:num>
  <w:num w:numId="14">
    <w:abstractNumId w:val="2"/>
  </w:num>
  <w:num w:numId="15">
    <w:abstractNumId w:val="58"/>
    <w:lvlOverride w:ilvl="0">
      <w:lvl w:ilvl="0">
        <w:start w:val="1"/>
        <w:numFmt w:val="none"/>
        <w:pStyle w:val="a"/>
        <w:lvlText w:val=""/>
        <w:lvlJc w:val="left"/>
        <w:pPr>
          <w:ind w:left="425" w:hanging="425"/>
        </w:pPr>
        <w:rPr>
          <w:rFonts w:hint="eastAsia"/>
        </w:rPr>
      </w:lvl>
    </w:lvlOverride>
    <w:lvlOverride w:ilvl="1">
      <w:lvl w:ilvl="1">
        <w:start w:val="1"/>
        <w:numFmt w:val="decimal"/>
        <w:lvlText w:val="Chapter %2."/>
        <w:lvlJc w:val="left"/>
        <w:pPr>
          <w:ind w:left="992" w:hanging="567"/>
        </w:pPr>
        <w:rPr>
          <w:rFonts w:hint="eastAsia"/>
        </w:rPr>
      </w:lvl>
    </w:lvlOverride>
    <w:lvlOverride w:ilvl="2">
      <w:lvl w:ilvl="2">
        <w:start w:val="1"/>
        <w:numFmt w:val="decimal"/>
        <w:lvlText w:val="Ch.%2-%3"/>
        <w:lvlJc w:val="left"/>
        <w:pPr>
          <w:ind w:left="1418" w:hanging="567"/>
        </w:pPr>
        <w:rPr>
          <w:rFonts w:hint="eastAsia"/>
        </w:rPr>
      </w:lvl>
    </w:lvlOverride>
    <w:lvlOverride w:ilvl="3">
      <w:lvl w:ilvl="3">
        <w:start w:val="1"/>
        <w:numFmt w:val="none"/>
        <w:lvlText w:val="█"/>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6">
    <w:abstractNumId w:val="10"/>
  </w:num>
  <w:num w:numId="17">
    <w:abstractNumId w:val="7"/>
  </w:num>
  <w:num w:numId="18">
    <w:abstractNumId w:val="22"/>
  </w:num>
  <w:num w:numId="19">
    <w:abstractNumId w:val="17"/>
  </w:num>
  <w:num w:numId="20">
    <w:abstractNumId w:val="19"/>
  </w:num>
  <w:num w:numId="21">
    <w:abstractNumId w:val="81"/>
  </w:num>
  <w:num w:numId="22">
    <w:abstractNumId w:val="12"/>
  </w:num>
  <w:num w:numId="23">
    <w:abstractNumId w:val="62"/>
  </w:num>
  <w:num w:numId="24">
    <w:abstractNumId w:val="46"/>
  </w:num>
  <w:num w:numId="25">
    <w:abstractNumId w:val="44"/>
  </w:num>
  <w:num w:numId="26">
    <w:abstractNumId w:val="39"/>
  </w:num>
  <w:num w:numId="27">
    <w:abstractNumId w:val="53"/>
  </w:num>
  <w:num w:numId="28">
    <w:abstractNumId w:val="75"/>
  </w:num>
  <w:num w:numId="29">
    <w:abstractNumId w:val="16"/>
  </w:num>
  <w:num w:numId="30">
    <w:abstractNumId w:val="56"/>
  </w:num>
  <w:num w:numId="31">
    <w:abstractNumId w:val="6"/>
  </w:num>
  <w:num w:numId="32">
    <w:abstractNumId w:val="41"/>
  </w:num>
  <w:num w:numId="33">
    <w:abstractNumId w:val="68"/>
  </w:num>
  <w:num w:numId="34">
    <w:abstractNumId w:val="13"/>
  </w:num>
  <w:num w:numId="35">
    <w:abstractNumId w:val="9"/>
  </w:num>
  <w:num w:numId="36">
    <w:abstractNumId w:val="30"/>
  </w:num>
  <w:num w:numId="37">
    <w:abstractNumId w:val="8"/>
  </w:num>
  <w:num w:numId="38">
    <w:abstractNumId w:val="21"/>
  </w:num>
  <w:num w:numId="39">
    <w:abstractNumId w:val="26"/>
  </w:num>
  <w:num w:numId="40">
    <w:abstractNumId w:val="90"/>
  </w:num>
  <w:num w:numId="41">
    <w:abstractNumId w:val="28"/>
  </w:num>
  <w:num w:numId="42">
    <w:abstractNumId w:val="76"/>
  </w:num>
  <w:num w:numId="43">
    <w:abstractNumId w:val="70"/>
  </w:num>
  <w:num w:numId="44">
    <w:abstractNumId w:val="82"/>
  </w:num>
  <w:num w:numId="45">
    <w:abstractNumId w:val="5"/>
  </w:num>
  <w:num w:numId="46">
    <w:abstractNumId w:val="50"/>
  </w:num>
  <w:num w:numId="47">
    <w:abstractNumId w:val="72"/>
  </w:num>
  <w:num w:numId="48">
    <w:abstractNumId w:val="77"/>
  </w:num>
  <w:num w:numId="49">
    <w:abstractNumId w:val="88"/>
  </w:num>
  <w:num w:numId="50">
    <w:abstractNumId w:val="18"/>
  </w:num>
  <w:num w:numId="51">
    <w:abstractNumId w:val="37"/>
  </w:num>
  <w:num w:numId="52">
    <w:abstractNumId w:val="51"/>
  </w:num>
  <w:num w:numId="53">
    <w:abstractNumId w:val="32"/>
  </w:num>
  <w:num w:numId="54">
    <w:abstractNumId w:val="61"/>
  </w:num>
  <w:num w:numId="55">
    <w:abstractNumId w:val="3"/>
  </w:num>
  <w:num w:numId="56">
    <w:abstractNumId w:val="20"/>
  </w:num>
  <w:num w:numId="57">
    <w:abstractNumId w:val="85"/>
  </w:num>
  <w:num w:numId="58">
    <w:abstractNumId w:val="73"/>
  </w:num>
  <w:num w:numId="59">
    <w:abstractNumId w:val="15"/>
  </w:num>
  <w:num w:numId="60">
    <w:abstractNumId w:val="78"/>
  </w:num>
  <w:num w:numId="61">
    <w:abstractNumId w:val="33"/>
  </w:num>
  <w:num w:numId="62">
    <w:abstractNumId w:val="4"/>
  </w:num>
  <w:num w:numId="63">
    <w:abstractNumId w:val="87"/>
  </w:num>
  <w:num w:numId="64">
    <w:abstractNumId w:val="74"/>
  </w:num>
  <w:num w:numId="65">
    <w:abstractNumId w:val="14"/>
  </w:num>
  <w:num w:numId="66">
    <w:abstractNumId w:val="49"/>
  </w:num>
  <w:num w:numId="67">
    <w:abstractNumId w:val="52"/>
  </w:num>
  <w:num w:numId="68">
    <w:abstractNumId w:val="35"/>
  </w:num>
  <w:num w:numId="69">
    <w:abstractNumId w:val="27"/>
  </w:num>
  <w:num w:numId="70">
    <w:abstractNumId w:val="36"/>
  </w:num>
  <w:num w:numId="71">
    <w:abstractNumId w:val="25"/>
  </w:num>
  <w:num w:numId="72">
    <w:abstractNumId w:val="57"/>
  </w:num>
  <w:num w:numId="73">
    <w:abstractNumId w:val="45"/>
  </w:num>
  <w:num w:numId="74">
    <w:abstractNumId w:val="38"/>
  </w:num>
  <w:num w:numId="75">
    <w:abstractNumId w:val="23"/>
  </w:num>
  <w:num w:numId="76">
    <w:abstractNumId w:val="63"/>
  </w:num>
  <w:num w:numId="77">
    <w:abstractNumId w:val="69"/>
  </w:num>
  <w:num w:numId="78">
    <w:abstractNumId w:val="1"/>
  </w:num>
  <w:num w:numId="79">
    <w:abstractNumId w:val="48"/>
  </w:num>
  <w:num w:numId="80">
    <w:abstractNumId w:val="43"/>
  </w:num>
  <w:num w:numId="81">
    <w:abstractNumId w:val="67"/>
  </w:num>
  <w:num w:numId="82">
    <w:abstractNumId w:val="66"/>
  </w:num>
  <w:num w:numId="83">
    <w:abstractNumId w:val="29"/>
  </w:num>
  <w:num w:numId="84">
    <w:abstractNumId w:val="42"/>
  </w:num>
  <w:num w:numId="85">
    <w:abstractNumId w:val="80"/>
  </w:num>
  <w:num w:numId="86">
    <w:abstractNumId w:val="89"/>
  </w:num>
  <w:num w:numId="87">
    <w:abstractNumId w:val="0"/>
  </w:num>
  <w:num w:numId="88">
    <w:abstractNumId w:val="65"/>
  </w:num>
  <w:num w:numId="89">
    <w:abstractNumId w:val="83"/>
  </w:num>
  <w:num w:numId="90">
    <w:abstractNumId w:val="64"/>
  </w:num>
  <w:num w:numId="91">
    <w:abstractNumId w:val="60"/>
  </w:num>
  <w:num w:numId="92">
    <w:abstractNumId w:val="40"/>
  </w:num>
  <w:num w:numId="93">
    <w:abstractNumId w:val="54"/>
  </w:num>
  <w:numIdMacAtCleanup w:val="8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yintao_ling">
    <w15:presenceInfo w15:providerId="AD" w15:userId="S-1-5-21-332290649-1590450783-1684993281-718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trackRevisions/>
  <w:defaultTabStop w:val="480"/>
  <w:drawingGridHorizontalSpacing w:val="120"/>
  <w:displayHorizontalDrawingGridEvery w:val="0"/>
  <w:displayVerticalDrawingGridEvery w:val="2"/>
  <w:characterSpacingControl w:val="compressPunctuation"/>
  <w:hdrShapeDefaults>
    <o:shapedefaults v:ext="edit" spidmax="1638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16A2"/>
    <w:rsid w:val="00000BB0"/>
    <w:rsid w:val="0000529B"/>
    <w:rsid w:val="00006EFD"/>
    <w:rsid w:val="0001388C"/>
    <w:rsid w:val="000161FA"/>
    <w:rsid w:val="000207AF"/>
    <w:rsid w:val="00020B9A"/>
    <w:rsid w:val="00024113"/>
    <w:rsid w:val="00024732"/>
    <w:rsid w:val="0002612C"/>
    <w:rsid w:val="00026361"/>
    <w:rsid w:val="00027099"/>
    <w:rsid w:val="00030431"/>
    <w:rsid w:val="00036AE6"/>
    <w:rsid w:val="00036ED1"/>
    <w:rsid w:val="000410F1"/>
    <w:rsid w:val="000452E6"/>
    <w:rsid w:val="00047C7C"/>
    <w:rsid w:val="00047F68"/>
    <w:rsid w:val="00057D52"/>
    <w:rsid w:val="000606EF"/>
    <w:rsid w:val="00064184"/>
    <w:rsid w:val="000656F4"/>
    <w:rsid w:val="00067B87"/>
    <w:rsid w:val="000706D3"/>
    <w:rsid w:val="00072440"/>
    <w:rsid w:val="000732A9"/>
    <w:rsid w:val="000770F6"/>
    <w:rsid w:val="0007787A"/>
    <w:rsid w:val="00077DCE"/>
    <w:rsid w:val="00092BAC"/>
    <w:rsid w:val="00092C81"/>
    <w:rsid w:val="00096A40"/>
    <w:rsid w:val="0009735C"/>
    <w:rsid w:val="0009777B"/>
    <w:rsid w:val="00097B90"/>
    <w:rsid w:val="000A16A2"/>
    <w:rsid w:val="000A390F"/>
    <w:rsid w:val="000A4089"/>
    <w:rsid w:val="000A4D67"/>
    <w:rsid w:val="000A58D2"/>
    <w:rsid w:val="000B612F"/>
    <w:rsid w:val="000B64E8"/>
    <w:rsid w:val="000C63F3"/>
    <w:rsid w:val="000C7D1F"/>
    <w:rsid w:val="000D6211"/>
    <w:rsid w:val="000F19DD"/>
    <w:rsid w:val="000F47E9"/>
    <w:rsid w:val="000F4DE8"/>
    <w:rsid w:val="000F4ED6"/>
    <w:rsid w:val="000F69A4"/>
    <w:rsid w:val="00104D01"/>
    <w:rsid w:val="001057F5"/>
    <w:rsid w:val="001077D4"/>
    <w:rsid w:val="00117D2B"/>
    <w:rsid w:val="00120F7F"/>
    <w:rsid w:val="001225FC"/>
    <w:rsid w:val="00127CB2"/>
    <w:rsid w:val="00131469"/>
    <w:rsid w:val="00133BB4"/>
    <w:rsid w:val="0013474E"/>
    <w:rsid w:val="00134863"/>
    <w:rsid w:val="0013791F"/>
    <w:rsid w:val="00137A55"/>
    <w:rsid w:val="0014033F"/>
    <w:rsid w:val="00140799"/>
    <w:rsid w:val="00140933"/>
    <w:rsid w:val="0014439D"/>
    <w:rsid w:val="00144AFF"/>
    <w:rsid w:val="00156126"/>
    <w:rsid w:val="0015652A"/>
    <w:rsid w:val="00156E7E"/>
    <w:rsid w:val="0016273A"/>
    <w:rsid w:val="00166627"/>
    <w:rsid w:val="00174CD7"/>
    <w:rsid w:val="00175F3C"/>
    <w:rsid w:val="00177A49"/>
    <w:rsid w:val="00181D4F"/>
    <w:rsid w:val="001867CB"/>
    <w:rsid w:val="00190968"/>
    <w:rsid w:val="0019440D"/>
    <w:rsid w:val="00195AC8"/>
    <w:rsid w:val="00195E51"/>
    <w:rsid w:val="00196856"/>
    <w:rsid w:val="00197E31"/>
    <w:rsid w:val="001A2C5C"/>
    <w:rsid w:val="001A364A"/>
    <w:rsid w:val="001A38E3"/>
    <w:rsid w:val="001A674C"/>
    <w:rsid w:val="001A7303"/>
    <w:rsid w:val="001B2EC1"/>
    <w:rsid w:val="001B32B4"/>
    <w:rsid w:val="001B6A4B"/>
    <w:rsid w:val="001C26D0"/>
    <w:rsid w:val="001C2C10"/>
    <w:rsid w:val="001C31BB"/>
    <w:rsid w:val="001C459F"/>
    <w:rsid w:val="001C5419"/>
    <w:rsid w:val="001C62C1"/>
    <w:rsid w:val="001C7C63"/>
    <w:rsid w:val="001D082F"/>
    <w:rsid w:val="001D2372"/>
    <w:rsid w:val="001D2860"/>
    <w:rsid w:val="001D4EEB"/>
    <w:rsid w:val="001D4FCB"/>
    <w:rsid w:val="001D6DDE"/>
    <w:rsid w:val="001D7ABE"/>
    <w:rsid w:val="001E37A7"/>
    <w:rsid w:val="001E4510"/>
    <w:rsid w:val="001E4948"/>
    <w:rsid w:val="001E515E"/>
    <w:rsid w:val="001E635C"/>
    <w:rsid w:val="001F0190"/>
    <w:rsid w:val="001F4F28"/>
    <w:rsid w:val="001F7789"/>
    <w:rsid w:val="0020220B"/>
    <w:rsid w:val="0020282F"/>
    <w:rsid w:val="0020482D"/>
    <w:rsid w:val="00206AB4"/>
    <w:rsid w:val="00207820"/>
    <w:rsid w:val="00212DF2"/>
    <w:rsid w:val="00215FC9"/>
    <w:rsid w:val="0021733E"/>
    <w:rsid w:val="00220FD6"/>
    <w:rsid w:val="00221C34"/>
    <w:rsid w:val="00222A79"/>
    <w:rsid w:val="0022307D"/>
    <w:rsid w:val="00224F2E"/>
    <w:rsid w:val="002256AA"/>
    <w:rsid w:val="00230F5A"/>
    <w:rsid w:val="002374EB"/>
    <w:rsid w:val="0024278C"/>
    <w:rsid w:val="00243698"/>
    <w:rsid w:val="00245B57"/>
    <w:rsid w:val="00246DB9"/>
    <w:rsid w:val="00250A63"/>
    <w:rsid w:val="0026026F"/>
    <w:rsid w:val="00260E05"/>
    <w:rsid w:val="00261A8A"/>
    <w:rsid w:val="002659C0"/>
    <w:rsid w:val="002672D4"/>
    <w:rsid w:val="00267D9D"/>
    <w:rsid w:val="00271E5B"/>
    <w:rsid w:val="0027235C"/>
    <w:rsid w:val="00272470"/>
    <w:rsid w:val="002758E6"/>
    <w:rsid w:val="0027594B"/>
    <w:rsid w:val="00276EC1"/>
    <w:rsid w:val="00276F2F"/>
    <w:rsid w:val="002774AC"/>
    <w:rsid w:val="0028012E"/>
    <w:rsid w:val="00282A18"/>
    <w:rsid w:val="00283D7F"/>
    <w:rsid w:val="00284006"/>
    <w:rsid w:val="00287301"/>
    <w:rsid w:val="0028736C"/>
    <w:rsid w:val="00292A4C"/>
    <w:rsid w:val="002935E3"/>
    <w:rsid w:val="002937CB"/>
    <w:rsid w:val="00295429"/>
    <w:rsid w:val="00297501"/>
    <w:rsid w:val="002A06AA"/>
    <w:rsid w:val="002A0D6F"/>
    <w:rsid w:val="002A20B4"/>
    <w:rsid w:val="002A4DEE"/>
    <w:rsid w:val="002B1093"/>
    <w:rsid w:val="002B247C"/>
    <w:rsid w:val="002B3802"/>
    <w:rsid w:val="002B5810"/>
    <w:rsid w:val="002C0C8A"/>
    <w:rsid w:val="002C2DBD"/>
    <w:rsid w:val="002C44E8"/>
    <w:rsid w:val="002C5698"/>
    <w:rsid w:val="002C5DE8"/>
    <w:rsid w:val="002C6A69"/>
    <w:rsid w:val="002D0D3D"/>
    <w:rsid w:val="002D1DE3"/>
    <w:rsid w:val="002D3ED3"/>
    <w:rsid w:val="002D60D2"/>
    <w:rsid w:val="002D61B8"/>
    <w:rsid w:val="002E6BE3"/>
    <w:rsid w:val="002E7867"/>
    <w:rsid w:val="002F53EB"/>
    <w:rsid w:val="002F6189"/>
    <w:rsid w:val="002F632D"/>
    <w:rsid w:val="00302AED"/>
    <w:rsid w:val="0030371C"/>
    <w:rsid w:val="0030408C"/>
    <w:rsid w:val="0030627A"/>
    <w:rsid w:val="00307ECA"/>
    <w:rsid w:val="00310938"/>
    <w:rsid w:val="00312C67"/>
    <w:rsid w:val="003146A8"/>
    <w:rsid w:val="00316616"/>
    <w:rsid w:val="00316D33"/>
    <w:rsid w:val="00323C71"/>
    <w:rsid w:val="00324EBC"/>
    <w:rsid w:val="00324FF2"/>
    <w:rsid w:val="003317C6"/>
    <w:rsid w:val="00332AE3"/>
    <w:rsid w:val="003351B7"/>
    <w:rsid w:val="003376B2"/>
    <w:rsid w:val="003429CE"/>
    <w:rsid w:val="00347347"/>
    <w:rsid w:val="003545FB"/>
    <w:rsid w:val="003551DE"/>
    <w:rsid w:val="003577B2"/>
    <w:rsid w:val="00360BA9"/>
    <w:rsid w:val="0036302C"/>
    <w:rsid w:val="003634A5"/>
    <w:rsid w:val="003678CB"/>
    <w:rsid w:val="00367A90"/>
    <w:rsid w:val="00367F6A"/>
    <w:rsid w:val="003724F5"/>
    <w:rsid w:val="00372C42"/>
    <w:rsid w:val="0037360B"/>
    <w:rsid w:val="00382475"/>
    <w:rsid w:val="0038308D"/>
    <w:rsid w:val="0038382F"/>
    <w:rsid w:val="00387351"/>
    <w:rsid w:val="003904E4"/>
    <w:rsid w:val="00390CEC"/>
    <w:rsid w:val="00393D16"/>
    <w:rsid w:val="003945B0"/>
    <w:rsid w:val="003A0AA3"/>
    <w:rsid w:val="003A3042"/>
    <w:rsid w:val="003A4114"/>
    <w:rsid w:val="003B461C"/>
    <w:rsid w:val="003B6711"/>
    <w:rsid w:val="003B7AC5"/>
    <w:rsid w:val="003C6C1E"/>
    <w:rsid w:val="003D0C63"/>
    <w:rsid w:val="003D24F0"/>
    <w:rsid w:val="003E0C50"/>
    <w:rsid w:val="003E1A33"/>
    <w:rsid w:val="003E21AE"/>
    <w:rsid w:val="003E346F"/>
    <w:rsid w:val="003E3898"/>
    <w:rsid w:val="003E6DD7"/>
    <w:rsid w:val="003E6E15"/>
    <w:rsid w:val="003F1A63"/>
    <w:rsid w:val="003F6AC2"/>
    <w:rsid w:val="003F6EDD"/>
    <w:rsid w:val="00402CE9"/>
    <w:rsid w:val="004064E2"/>
    <w:rsid w:val="00415648"/>
    <w:rsid w:val="004327C9"/>
    <w:rsid w:val="0043321B"/>
    <w:rsid w:val="00441008"/>
    <w:rsid w:val="004410BC"/>
    <w:rsid w:val="00442AAF"/>
    <w:rsid w:val="00446F20"/>
    <w:rsid w:val="0045121D"/>
    <w:rsid w:val="00454429"/>
    <w:rsid w:val="00456009"/>
    <w:rsid w:val="00460CF4"/>
    <w:rsid w:val="0046323E"/>
    <w:rsid w:val="00465C72"/>
    <w:rsid w:val="00467DC1"/>
    <w:rsid w:val="0047523F"/>
    <w:rsid w:val="00476E53"/>
    <w:rsid w:val="0048183D"/>
    <w:rsid w:val="00481E07"/>
    <w:rsid w:val="00484E4D"/>
    <w:rsid w:val="00485879"/>
    <w:rsid w:val="004905AB"/>
    <w:rsid w:val="00495045"/>
    <w:rsid w:val="004951DC"/>
    <w:rsid w:val="004A12DD"/>
    <w:rsid w:val="004A14F4"/>
    <w:rsid w:val="004A4935"/>
    <w:rsid w:val="004B007F"/>
    <w:rsid w:val="004B10EE"/>
    <w:rsid w:val="004C0897"/>
    <w:rsid w:val="004C37F9"/>
    <w:rsid w:val="004C4335"/>
    <w:rsid w:val="004C57C0"/>
    <w:rsid w:val="004C703D"/>
    <w:rsid w:val="004C785B"/>
    <w:rsid w:val="004D0667"/>
    <w:rsid w:val="004D4C29"/>
    <w:rsid w:val="004E2533"/>
    <w:rsid w:val="004E3E39"/>
    <w:rsid w:val="004F032C"/>
    <w:rsid w:val="004F53FB"/>
    <w:rsid w:val="00506322"/>
    <w:rsid w:val="005100F8"/>
    <w:rsid w:val="0051023C"/>
    <w:rsid w:val="0051076D"/>
    <w:rsid w:val="00510ADB"/>
    <w:rsid w:val="005137BE"/>
    <w:rsid w:val="005140D1"/>
    <w:rsid w:val="00514FAB"/>
    <w:rsid w:val="00515EE8"/>
    <w:rsid w:val="00516318"/>
    <w:rsid w:val="00516650"/>
    <w:rsid w:val="00521D4C"/>
    <w:rsid w:val="00522880"/>
    <w:rsid w:val="00530DC0"/>
    <w:rsid w:val="005364EE"/>
    <w:rsid w:val="00540FEC"/>
    <w:rsid w:val="00543683"/>
    <w:rsid w:val="005508C2"/>
    <w:rsid w:val="005566D0"/>
    <w:rsid w:val="00567915"/>
    <w:rsid w:val="00570A09"/>
    <w:rsid w:val="0057313B"/>
    <w:rsid w:val="00573459"/>
    <w:rsid w:val="005751F6"/>
    <w:rsid w:val="005826A1"/>
    <w:rsid w:val="005829F8"/>
    <w:rsid w:val="005844D9"/>
    <w:rsid w:val="00586C28"/>
    <w:rsid w:val="0059128C"/>
    <w:rsid w:val="005919C1"/>
    <w:rsid w:val="00591FBB"/>
    <w:rsid w:val="00593DBE"/>
    <w:rsid w:val="00594889"/>
    <w:rsid w:val="00596809"/>
    <w:rsid w:val="0059711E"/>
    <w:rsid w:val="005A120D"/>
    <w:rsid w:val="005A2C70"/>
    <w:rsid w:val="005A2DBE"/>
    <w:rsid w:val="005A38FA"/>
    <w:rsid w:val="005A53DC"/>
    <w:rsid w:val="005A5C24"/>
    <w:rsid w:val="005B1254"/>
    <w:rsid w:val="005B3FF8"/>
    <w:rsid w:val="005C3139"/>
    <w:rsid w:val="005C4C08"/>
    <w:rsid w:val="005C63AE"/>
    <w:rsid w:val="005D10C8"/>
    <w:rsid w:val="005D1622"/>
    <w:rsid w:val="005D1FB5"/>
    <w:rsid w:val="005D261F"/>
    <w:rsid w:val="005D4745"/>
    <w:rsid w:val="005D6C93"/>
    <w:rsid w:val="005D732F"/>
    <w:rsid w:val="005E11C8"/>
    <w:rsid w:val="005E2345"/>
    <w:rsid w:val="005E2581"/>
    <w:rsid w:val="005E65DD"/>
    <w:rsid w:val="005F0B36"/>
    <w:rsid w:val="005F60A2"/>
    <w:rsid w:val="0060056B"/>
    <w:rsid w:val="006013AC"/>
    <w:rsid w:val="00610B29"/>
    <w:rsid w:val="00610D8A"/>
    <w:rsid w:val="006123EF"/>
    <w:rsid w:val="00623715"/>
    <w:rsid w:val="006238E9"/>
    <w:rsid w:val="00623FC0"/>
    <w:rsid w:val="00624F00"/>
    <w:rsid w:val="00627500"/>
    <w:rsid w:val="00627A6B"/>
    <w:rsid w:val="0063096F"/>
    <w:rsid w:val="00630E65"/>
    <w:rsid w:val="00632357"/>
    <w:rsid w:val="00632D03"/>
    <w:rsid w:val="00634097"/>
    <w:rsid w:val="00635F99"/>
    <w:rsid w:val="0064148E"/>
    <w:rsid w:val="006421D3"/>
    <w:rsid w:val="00647E5C"/>
    <w:rsid w:val="00650630"/>
    <w:rsid w:val="00654664"/>
    <w:rsid w:val="0066247B"/>
    <w:rsid w:val="00664871"/>
    <w:rsid w:val="00667356"/>
    <w:rsid w:val="00670927"/>
    <w:rsid w:val="00673408"/>
    <w:rsid w:val="00673712"/>
    <w:rsid w:val="0067375B"/>
    <w:rsid w:val="00673AE8"/>
    <w:rsid w:val="00674206"/>
    <w:rsid w:val="00674D27"/>
    <w:rsid w:val="0068129F"/>
    <w:rsid w:val="00683DA3"/>
    <w:rsid w:val="006851EC"/>
    <w:rsid w:val="00687E36"/>
    <w:rsid w:val="00690E0F"/>
    <w:rsid w:val="00697EB3"/>
    <w:rsid w:val="006A3E0C"/>
    <w:rsid w:val="006A6ECE"/>
    <w:rsid w:val="006B0030"/>
    <w:rsid w:val="006B1B66"/>
    <w:rsid w:val="006B61F0"/>
    <w:rsid w:val="006C1353"/>
    <w:rsid w:val="006C51BA"/>
    <w:rsid w:val="006C6FB4"/>
    <w:rsid w:val="006C7910"/>
    <w:rsid w:val="006D0869"/>
    <w:rsid w:val="006D22CD"/>
    <w:rsid w:val="006D303A"/>
    <w:rsid w:val="006D4473"/>
    <w:rsid w:val="006E1419"/>
    <w:rsid w:val="006E1ADF"/>
    <w:rsid w:val="006E2B1C"/>
    <w:rsid w:val="006E5422"/>
    <w:rsid w:val="006E587C"/>
    <w:rsid w:val="006E58F4"/>
    <w:rsid w:val="006F13F5"/>
    <w:rsid w:val="006F7FCC"/>
    <w:rsid w:val="00702642"/>
    <w:rsid w:val="00705CB5"/>
    <w:rsid w:val="00706895"/>
    <w:rsid w:val="0071013D"/>
    <w:rsid w:val="00714E5F"/>
    <w:rsid w:val="00715FFE"/>
    <w:rsid w:val="00720B80"/>
    <w:rsid w:val="0072144D"/>
    <w:rsid w:val="00721F56"/>
    <w:rsid w:val="007232E8"/>
    <w:rsid w:val="00727204"/>
    <w:rsid w:val="0073208D"/>
    <w:rsid w:val="00740C14"/>
    <w:rsid w:val="007415A6"/>
    <w:rsid w:val="00742231"/>
    <w:rsid w:val="00744AB6"/>
    <w:rsid w:val="0075052B"/>
    <w:rsid w:val="00750F4B"/>
    <w:rsid w:val="00750FAD"/>
    <w:rsid w:val="00751E39"/>
    <w:rsid w:val="007531E2"/>
    <w:rsid w:val="007565CC"/>
    <w:rsid w:val="007568BB"/>
    <w:rsid w:val="00757980"/>
    <w:rsid w:val="00764E85"/>
    <w:rsid w:val="00764F31"/>
    <w:rsid w:val="007661BC"/>
    <w:rsid w:val="00777384"/>
    <w:rsid w:val="00777A4D"/>
    <w:rsid w:val="00780764"/>
    <w:rsid w:val="0078161C"/>
    <w:rsid w:val="00784C52"/>
    <w:rsid w:val="00785172"/>
    <w:rsid w:val="00790744"/>
    <w:rsid w:val="007907F7"/>
    <w:rsid w:val="007935A5"/>
    <w:rsid w:val="00794D4A"/>
    <w:rsid w:val="007A7C4C"/>
    <w:rsid w:val="007B05E3"/>
    <w:rsid w:val="007B0BBA"/>
    <w:rsid w:val="007B106B"/>
    <w:rsid w:val="007B6B21"/>
    <w:rsid w:val="007B74C8"/>
    <w:rsid w:val="007B7ABB"/>
    <w:rsid w:val="007C1732"/>
    <w:rsid w:val="007C2D5B"/>
    <w:rsid w:val="007D173E"/>
    <w:rsid w:val="007D18E0"/>
    <w:rsid w:val="007D6EC8"/>
    <w:rsid w:val="007D76AE"/>
    <w:rsid w:val="007E50A8"/>
    <w:rsid w:val="007F0DE9"/>
    <w:rsid w:val="007F1A0B"/>
    <w:rsid w:val="007F37C2"/>
    <w:rsid w:val="007F5881"/>
    <w:rsid w:val="007F69BA"/>
    <w:rsid w:val="008034D5"/>
    <w:rsid w:val="00804FBD"/>
    <w:rsid w:val="008053BD"/>
    <w:rsid w:val="00813E48"/>
    <w:rsid w:val="00815C62"/>
    <w:rsid w:val="00820DB5"/>
    <w:rsid w:val="00820E35"/>
    <w:rsid w:val="00824CC8"/>
    <w:rsid w:val="00825A94"/>
    <w:rsid w:val="00827188"/>
    <w:rsid w:val="008277B5"/>
    <w:rsid w:val="0083081A"/>
    <w:rsid w:val="008344A8"/>
    <w:rsid w:val="0083733E"/>
    <w:rsid w:val="00844C29"/>
    <w:rsid w:val="00844D42"/>
    <w:rsid w:val="00844F7A"/>
    <w:rsid w:val="00847D3E"/>
    <w:rsid w:val="00856B3A"/>
    <w:rsid w:val="00857A44"/>
    <w:rsid w:val="008634A7"/>
    <w:rsid w:val="008668A7"/>
    <w:rsid w:val="008749F8"/>
    <w:rsid w:val="0087543E"/>
    <w:rsid w:val="00882BEA"/>
    <w:rsid w:val="00882F96"/>
    <w:rsid w:val="00885340"/>
    <w:rsid w:val="00886EC6"/>
    <w:rsid w:val="0088705C"/>
    <w:rsid w:val="008875DE"/>
    <w:rsid w:val="008936E8"/>
    <w:rsid w:val="00895040"/>
    <w:rsid w:val="0089657C"/>
    <w:rsid w:val="008A0FDC"/>
    <w:rsid w:val="008A11E1"/>
    <w:rsid w:val="008A3E9A"/>
    <w:rsid w:val="008A4064"/>
    <w:rsid w:val="008B3CC1"/>
    <w:rsid w:val="008B49C7"/>
    <w:rsid w:val="008B6E4B"/>
    <w:rsid w:val="008B73E2"/>
    <w:rsid w:val="008C04B3"/>
    <w:rsid w:val="008C2373"/>
    <w:rsid w:val="008C5354"/>
    <w:rsid w:val="008C6441"/>
    <w:rsid w:val="008D03B0"/>
    <w:rsid w:val="008D1AC6"/>
    <w:rsid w:val="008D5005"/>
    <w:rsid w:val="008D6F26"/>
    <w:rsid w:val="008E2B36"/>
    <w:rsid w:val="008E55CC"/>
    <w:rsid w:val="008E6BA2"/>
    <w:rsid w:val="008E6D0D"/>
    <w:rsid w:val="008F746B"/>
    <w:rsid w:val="00901B1C"/>
    <w:rsid w:val="0090540F"/>
    <w:rsid w:val="00905B4F"/>
    <w:rsid w:val="00905F5C"/>
    <w:rsid w:val="00907B30"/>
    <w:rsid w:val="0091136F"/>
    <w:rsid w:val="00916C0E"/>
    <w:rsid w:val="00917F56"/>
    <w:rsid w:val="00921530"/>
    <w:rsid w:val="009220A0"/>
    <w:rsid w:val="00923347"/>
    <w:rsid w:val="00924579"/>
    <w:rsid w:val="0092507B"/>
    <w:rsid w:val="00930594"/>
    <w:rsid w:val="00932CE6"/>
    <w:rsid w:val="0093513E"/>
    <w:rsid w:val="00936521"/>
    <w:rsid w:val="00937242"/>
    <w:rsid w:val="00941015"/>
    <w:rsid w:val="00942F9F"/>
    <w:rsid w:val="0094568E"/>
    <w:rsid w:val="00947844"/>
    <w:rsid w:val="00947F50"/>
    <w:rsid w:val="0095305C"/>
    <w:rsid w:val="009578A2"/>
    <w:rsid w:val="00960E9D"/>
    <w:rsid w:val="00961655"/>
    <w:rsid w:val="00962280"/>
    <w:rsid w:val="00963F51"/>
    <w:rsid w:val="009662EC"/>
    <w:rsid w:val="00967155"/>
    <w:rsid w:val="00977AC5"/>
    <w:rsid w:val="00984268"/>
    <w:rsid w:val="00984A34"/>
    <w:rsid w:val="00987245"/>
    <w:rsid w:val="00991BD2"/>
    <w:rsid w:val="009959E6"/>
    <w:rsid w:val="009A1CC5"/>
    <w:rsid w:val="009A4073"/>
    <w:rsid w:val="009B2276"/>
    <w:rsid w:val="009C0363"/>
    <w:rsid w:val="009C064B"/>
    <w:rsid w:val="009C0CCA"/>
    <w:rsid w:val="009C6A94"/>
    <w:rsid w:val="009D3259"/>
    <w:rsid w:val="009D3954"/>
    <w:rsid w:val="009D4166"/>
    <w:rsid w:val="009D482B"/>
    <w:rsid w:val="009D5D50"/>
    <w:rsid w:val="009D6E3C"/>
    <w:rsid w:val="009D7FEC"/>
    <w:rsid w:val="009E016A"/>
    <w:rsid w:val="009E63F0"/>
    <w:rsid w:val="009E77F2"/>
    <w:rsid w:val="009F3341"/>
    <w:rsid w:val="009F501B"/>
    <w:rsid w:val="009F6848"/>
    <w:rsid w:val="009F6AFC"/>
    <w:rsid w:val="00A10AF6"/>
    <w:rsid w:val="00A1265A"/>
    <w:rsid w:val="00A151B7"/>
    <w:rsid w:val="00A211AF"/>
    <w:rsid w:val="00A26E48"/>
    <w:rsid w:val="00A34B33"/>
    <w:rsid w:val="00A34E65"/>
    <w:rsid w:val="00A35CFA"/>
    <w:rsid w:val="00A36BBF"/>
    <w:rsid w:val="00A41803"/>
    <w:rsid w:val="00A4734F"/>
    <w:rsid w:val="00A559E1"/>
    <w:rsid w:val="00A574B2"/>
    <w:rsid w:val="00A62680"/>
    <w:rsid w:val="00A641A0"/>
    <w:rsid w:val="00A70384"/>
    <w:rsid w:val="00A712C7"/>
    <w:rsid w:val="00A74DEB"/>
    <w:rsid w:val="00A86597"/>
    <w:rsid w:val="00A865A2"/>
    <w:rsid w:val="00A90173"/>
    <w:rsid w:val="00A94D59"/>
    <w:rsid w:val="00AA0B89"/>
    <w:rsid w:val="00AA2C85"/>
    <w:rsid w:val="00AB0513"/>
    <w:rsid w:val="00AB161D"/>
    <w:rsid w:val="00AB1661"/>
    <w:rsid w:val="00AB56FE"/>
    <w:rsid w:val="00AC0FB4"/>
    <w:rsid w:val="00AC134A"/>
    <w:rsid w:val="00AC168E"/>
    <w:rsid w:val="00AC2EBE"/>
    <w:rsid w:val="00AC4B01"/>
    <w:rsid w:val="00AC6290"/>
    <w:rsid w:val="00AC7F25"/>
    <w:rsid w:val="00AD0515"/>
    <w:rsid w:val="00AD2AE2"/>
    <w:rsid w:val="00AD57EE"/>
    <w:rsid w:val="00AD6BCB"/>
    <w:rsid w:val="00AE0F12"/>
    <w:rsid w:val="00AE283A"/>
    <w:rsid w:val="00AE3AD1"/>
    <w:rsid w:val="00AF6184"/>
    <w:rsid w:val="00B00059"/>
    <w:rsid w:val="00B0104C"/>
    <w:rsid w:val="00B0271C"/>
    <w:rsid w:val="00B0279E"/>
    <w:rsid w:val="00B0359C"/>
    <w:rsid w:val="00B03C0D"/>
    <w:rsid w:val="00B06DAC"/>
    <w:rsid w:val="00B07AD6"/>
    <w:rsid w:val="00B12062"/>
    <w:rsid w:val="00B1281B"/>
    <w:rsid w:val="00B128A2"/>
    <w:rsid w:val="00B13BDB"/>
    <w:rsid w:val="00B21371"/>
    <w:rsid w:val="00B21562"/>
    <w:rsid w:val="00B21CF0"/>
    <w:rsid w:val="00B26FB3"/>
    <w:rsid w:val="00B3500C"/>
    <w:rsid w:val="00B379AD"/>
    <w:rsid w:val="00B45D9E"/>
    <w:rsid w:val="00B4626C"/>
    <w:rsid w:val="00B46BF7"/>
    <w:rsid w:val="00B47C97"/>
    <w:rsid w:val="00B513D4"/>
    <w:rsid w:val="00B51A12"/>
    <w:rsid w:val="00B528E4"/>
    <w:rsid w:val="00B56B90"/>
    <w:rsid w:val="00B6148B"/>
    <w:rsid w:val="00B633A7"/>
    <w:rsid w:val="00B63A13"/>
    <w:rsid w:val="00B65070"/>
    <w:rsid w:val="00B660D5"/>
    <w:rsid w:val="00B677E9"/>
    <w:rsid w:val="00B71ACC"/>
    <w:rsid w:val="00B72691"/>
    <w:rsid w:val="00B73746"/>
    <w:rsid w:val="00B7389C"/>
    <w:rsid w:val="00B76D4B"/>
    <w:rsid w:val="00B86C23"/>
    <w:rsid w:val="00B91AA1"/>
    <w:rsid w:val="00B92F72"/>
    <w:rsid w:val="00B94167"/>
    <w:rsid w:val="00B94A0B"/>
    <w:rsid w:val="00B94B38"/>
    <w:rsid w:val="00B96E07"/>
    <w:rsid w:val="00BA0CC7"/>
    <w:rsid w:val="00BA2752"/>
    <w:rsid w:val="00BA2FBE"/>
    <w:rsid w:val="00BA3AD6"/>
    <w:rsid w:val="00BA44C5"/>
    <w:rsid w:val="00BA564C"/>
    <w:rsid w:val="00BA6468"/>
    <w:rsid w:val="00BB3B00"/>
    <w:rsid w:val="00BB75DC"/>
    <w:rsid w:val="00BB7D65"/>
    <w:rsid w:val="00BC05A1"/>
    <w:rsid w:val="00BC58A2"/>
    <w:rsid w:val="00BD1322"/>
    <w:rsid w:val="00BD302A"/>
    <w:rsid w:val="00BD3C85"/>
    <w:rsid w:val="00BD4343"/>
    <w:rsid w:val="00BD5315"/>
    <w:rsid w:val="00BD7374"/>
    <w:rsid w:val="00BD783E"/>
    <w:rsid w:val="00BE0E5D"/>
    <w:rsid w:val="00BE31D3"/>
    <w:rsid w:val="00BE40D7"/>
    <w:rsid w:val="00BE4B78"/>
    <w:rsid w:val="00BE664C"/>
    <w:rsid w:val="00BF6B6F"/>
    <w:rsid w:val="00BF77E1"/>
    <w:rsid w:val="00BF77FD"/>
    <w:rsid w:val="00BF7886"/>
    <w:rsid w:val="00C05045"/>
    <w:rsid w:val="00C06F8F"/>
    <w:rsid w:val="00C11288"/>
    <w:rsid w:val="00C2231C"/>
    <w:rsid w:val="00C322BA"/>
    <w:rsid w:val="00C323C1"/>
    <w:rsid w:val="00C3574E"/>
    <w:rsid w:val="00C41574"/>
    <w:rsid w:val="00C44BEE"/>
    <w:rsid w:val="00C454A6"/>
    <w:rsid w:val="00C4558F"/>
    <w:rsid w:val="00C54285"/>
    <w:rsid w:val="00C55181"/>
    <w:rsid w:val="00C5651F"/>
    <w:rsid w:val="00C5724E"/>
    <w:rsid w:val="00C624F8"/>
    <w:rsid w:val="00C631FD"/>
    <w:rsid w:val="00C64AAF"/>
    <w:rsid w:val="00C7036A"/>
    <w:rsid w:val="00C70CD8"/>
    <w:rsid w:val="00C73F56"/>
    <w:rsid w:val="00C76EB6"/>
    <w:rsid w:val="00C80433"/>
    <w:rsid w:val="00C8414F"/>
    <w:rsid w:val="00C86A21"/>
    <w:rsid w:val="00C8762B"/>
    <w:rsid w:val="00C878B0"/>
    <w:rsid w:val="00C92C6A"/>
    <w:rsid w:val="00C94FF2"/>
    <w:rsid w:val="00CA14C3"/>
    <w:rsid w:val="00CA255B"/>
    <w:rsid w:val="00CA3521"/>
    <w:rsid w:val="00CA60C3"/>
    <w:rsid w:val="00CB5CC6"/>
    <w:rsid w:val="00CB5CFB"/>
    <w:rsid w:val="00CB6FC3"/>
    <w:rsid w:val="00CC0B73"/>
    <w:rsid w:val="00CC5A81"/>
    <w:rsid w:val="00CC6C10"/>
    <w:rsid w:val="00CC7716"/>
    <w:rsid w:val="00CD2D29"/>
    <w:rsid w:val="00CD4ADE"/>
    <w:rsid w:val="00CD6F3B"/>
    <w:rsid w:val="00CD7480"/>
    <w:rsid w:val="00CE1767"/>
    <w:rsid w:val="00CE1A9C"/>
    <w:rsid w:val="00CE1F7E"/>
    <w:rsid w:val="00CE2E79"/>
    <w:rsid w:val="00CE5C7F"/>
    <w:rsid w:val="00CE65A5"/>
    <w:rsid w:val="00CF7EA7"/>
    <w:rsid w:val="00D027F1"/>
    <w:rsid w:val="00D02954"/>
    <w:rsid w:val="00D02B9F"/>
    <w:rsid w:val="00D044CE"/>
    <w:rsid w:val="00D053E6"/>
    <w:rsid w:val="00D10A15"/>
    <w:rsid w:val="00D13BE9"/>
    <w:rsid w:val="00D17C93"/>
    <w:rsid w:val="00D20514"/>
    <w:rsid w:val="00D21BFA"/>
    <w:rsid w:val="00D25B85"/>
    <w:rsid w:val="00D26AF8"/>
    <w:rsid w:val="00D30092"/>
    <w:rsid w:val="00D30D3B"/>
    <w:rsid w:val="00D33815"/>
    <w:rsid w:val="00D34FCB"/>
    <w:rsid w:val="00D361E2"/>
    <w:rsid w:val="00D36E8A"/>
    <w:rsid w:val="00D400EA"/>
    <w:rsid w:val="00D45525"/>
    <w:rsid w:val="00D455D0"/>
    <w:rsid w:val="00D457DF"/>
    <w:rsid w:val="00D4646E"/>
    <w:rsid w:val="00D479B2"/>
    <w:rsid w:val="00D51B4B"/>
    <w:rsid w:val="00D53FF6"/>
    <w:rsid w:val="00D54F72"/>
    <w:rsid w:val="00D56F69"/>
    <w:rsid w:val="00D60B8A"/>
    <w:rsid w:val="00D62D20"/>
    <w:rsid w:val="00D65A53"/>
    <w:rsid w:val="00D65C0F"/>
    <w:rsid w:val="00D70F83"/>
    <w:rsid w:val="00D70FD3"/>
    <w:rsid w:val="00D7569B"/>
    <w:rsid w:val="00D81825"/>
    <w:rsid w:val="00D8271A"/>
    <w:rsid w:val="00D839CC"/>
    <w:rsid w:val="00D84835"/>
    <w:rsid w:val="00D86697"/>
    <w:rsid w:val="00D915AE"/>
    <w:rsid w:val="00D93080"/>
    <w:rsid w:val="00D96B2D"/>
    <w:rsid w:val="00D97C85"/>
    <w:rsid w:val="00DA0851"/>
    <w:rsid w:val="00DA10E8"/>
    <w:rsid w:val="00DA161E"/>
    <w:rsid w:val="00DA184A"/>
    <w:rsid w:val="00DA3512"/>
    <w:rsid w:val="00DA3754"/>
    <w:rsid w:val="00DA48A4"/>
    <w:rsid w:val="00DA7A66"/>
    <w:rsid w:val="00DB04A8"/>
    <w:rsid w:val="00DB0C7F"/>
    <w:rsid w:val="00DB20A9"/>
    <w:rsid w:val="00DB2FB0"/>
    <w:rsid w:val="00DB3C44"/>
    <w:rsid w:val="00DB7E38"/>
    <w:rsid w:val="00DC1618"/>
    <w:rsid w:val="00DC3E87"/>
    <w:rsid w:val="00DC411F"/>
    <w:rsid w:val="00DC66A3"/>
    <w:rsid w:val="00DD1862"/>
    <w:rsid w:val="00DD4DEB"/>
    <w:rsid w:val="00DD4FAB"/>
    <w:rsid w:val="00DD7AC7"/>
    <w:rsid w:val="00DD7B53"/>
    <w:rsid w:val="00DE01F5"/>
    <w:rsid w:val="00DE4F59"/>
    <w:rsid w:val="00DE5923"/>
    <w:rsid w:val="00DE700B"/>
    <w:rsid w:val="00DF14C2"/>
    <w:rsid w:val="00DF3242"/>
    <w:rsid w:val="00DF381A"/>
    <w:rsid w:val="00DF432E"/>
    <w:rsid w:val="00DF4D96"/>
    <w:rsid w:val="00DF5257"/>
    <w:rsid w:val="00DF5CB5"/>
    <w:rsid w:val="00DF687A"/>
    <w:rsid w:val="00DF7100"/>
    <w:rsid w:val="00E031FB"/>
    <w:rsid w:val="00E0445F"/>
    <w:rsid w:val="00E11F8F"/>
    <w:rsid w:val="00E139F9"/>
    <w:rsid w:val="00E2292A"/>
    <w:rsid w:val="00E24DB3"/>
    <w:rsid w:val="00E26047"/>
    <w:rsid w:val="00E326F5"/>
    <w:rsid w:val="00E35E03"/>
    <w:rsid w:val="00E4075C"/>
    <w:rsid w:val="00E47256"/>
    <w:rsid w:val="00E50CDA"/>
    <w:rsid w:val="00E52A0C"/>
    <w:rsid w:val="00E57601"/>
    <w:rsid w:val="00E62C29"/>
    <w:rsid w:val="00E633AD"/>
    <w:rsid w:val="00E63DCE"/>
    <w:rsid w:val="00E64B5E"/>
    <w:rsid w:val="00E66108"/>
    <w:rsid w:val="00E77D65"/>
    <w:rsid w:val="00E82BDC"/>
    <w:rsid w:val="00E90017"/>
    <w:rsid w:val="00E9369E"/>
    <w:rsid w:val="00E93DC8"/>
    <w:rsid w:val="00EA4C78"/>
    <w:rsid w:val="00EA7C91"/>
    <w:rsid w:val="00EB0B86"/>
    <w:rsid w:val="00EB1160"/>
    <w:rsid w:val="00EB15ED"/>
    <w:rsid w:val="00EB5BCA"/>
    <w:rsid w:val="00EB6CC6"/>
    <w:rsid w:val="00EC05D8"/>
    <w:rsid w:val="00EC4101"/>
    <w:rsid w:val="00EC64A4"/>
    <w:rsid w:val="00EC6AD8"/>
    <w:rsid w:val="00ED7622"/>
    <w:rsid w:val="00ED7B73"/>
    <w:rsid w:val="00ED7C1C"/>
    <w:rsid w:val="00EE1586"/>
    <w:rsid w:val="00EE2179"/>
    <w:rsid w:val="00EE5869"/>
    <w:rsid w:val="00EF0998"/>
    <w:rsid w:val="00EF1E98"/>
    <w:rsid w:val="00EF62A7"/>
    <w:rsid w:val="00EF715F"/>
    <w:rsid w:val="00F017F4"/>
    <w:rsid w:val="00F0266F"/>
    <w:rsid w:val="00F02B32"/>
    <w:rsid w:val="00F04356"/>
    <w:rsid w:val="00F04D99"/>
    <w:rsid w:val="00F14EE8"/>
    <w:rsid w:val="00F14F82"/>
    <w:rsid w:val="00F15FC2"/>
    <w:rsid w:val="00F21EA8"/>
    <w:rsid w:val="00F22467"/>
    <w:rsid w:val="00F23FBB"/>
    <w:rsid w:val="00F31E65"/>
    <w:rsid w:val="00F34F86"/>
    <w:rsid w:val="00F403D2"/>
    <w:rsid w:val="00F430A2"/>
    <w:rsid w:val="00F43681"/>
    <w:rsid w:val="00F4398A"/>
    <w:rsid w:val="00F4587E"/>
    <w:rsid w:val="00F47895"/>
    <w:rsid w:val="00F50073"/>
    <w:rsid w:val="00F55206"/>
    <w:rsid w:val="00F576D9"/>
    <w:rsid w:val="00F7133E"/>
    <w:rsid w:val="00F72B52"/>
    <w:rsid w:val="00F75EE6"/>
    <w:rsid w:val="00F774D6"/>
    <w:rsid w:val="00F7754B"/>
    <w:rsid w:val="00F77F2F"/>
    <w:rsid w:val="00F80BA3"/>
    <w:rsid w:val="00F8360F"/>
    <w:rsid w:val="00F848A6"/>
    <w:rsid w:val="00F850B6"/>
    <w:rsid w:val="00F90AEE"/>
    <w:rsid w:val="00F9173F"/>
    <w:rsid w:val="00F92C2A"/>
    <w:rsid w:val="00F93618"/>
    <w:rsid w:val="00F94A32"/>
    <w:rsid w:val="00F96398"/>
    <w:rsid w:val="00FA00CA"/>
    <w:rsid w:val="00FA0242"/>
    <w:rsid w:val="00FA0468"/>
    <w:rsid w:val="00FA1544"/>
    <w:rsid w:val="00FA304C"/>
    <w:rsid w:val="00FB196A"/>
    <w:rsid w:val="00FB2B22"/>
    <w:rsid w:val="00FB301A"/>
    <w:rsid w:val="00FB38EF"/>
    <w:rsid w:val="00FB4E04"/>
    <w:rsid w:val="00FC0452"/>
    <w:rsid w:val="00FC060F"/>
    <w:rsid w:val="00FC16CA"/>
    <w:rsid w:val="00FC1D9C"/>
    <w:rsid w:val="00FC437D"/>
    <w:rsid w:val="00FC4F3A"/>
    <w:rsid w:val="00FC5D11"/>
    <w:rsid w:val="00FC7D26"/>
    <w:rsid w:val="00FD6760"/>
    <w:rsid w:val="00FD6E28"/>
    <w:rsid w:val="00FD73A5"/>
    <w:rsid w:val="00FE208A"/>
    <w:rsid w:val="00FE2331"/>
    <w:rsid w:val="00FE3020"/>
    <w:rsid w:val="00FE42B6"/>
    <w:rsid w:val="00FE436F"/>
    <w:rsid w:val="00FE7049"/>
    <w:rsid w:val="00FF0B77"/>
    <w:rsid w:val="00FF0EB0"/>
    <w:rsid w:val="00FF1A7D"/>
    <w:rsid w:val="00FF66E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4:docId w14:val="19943F05"/>
  <w15:chartTrackingRefBased/>
  <w15:docId w15:val="{51C54E33-AFD4-47F2-B295-F7E0B10F96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901B1C"/>
    <w:pPr>
      <w:widowControl w:val="0"/>
    </w:pPr>
  </w:style>
  <w:style w:type="paragraph" w:styleId="1">
    <w:name w:val="heading 1"/>
    <w:basedOn w:val="a0"/>
    <w:next w:val="a0"/>
    <w:link w:val="10"/>
    <w:uiPriority w:val="9"/>
    <w:qFormat/>
    <w:rsid w:val="000A16A2"/>
    <w:pPr>
      <w:keepNext/>
      <w:numPr>
        <w:numId w:val="16"/>
      </w:numPr>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0"/>
    <w:next w:val="a0"/>
    <w:link w:val="20"/>
    <w:uiPriority w:val="9"/>
    <w:unhideWhenUsed/>
    <w:qFormat/>
    <w:rsid w:val="005A2DBE"/>
    <w:pPr>
      <w:keepNext/>
      <w:numPr>
        <w:ilvl w:val="1"/>
        <w:numId w:val="16"/>
      </w:numPr>
      <w:spacing w:line="720" w:lineRule="auto"/>
      <w:outlineLvl w:val="1"/>
    </w:pPr>
    <w:rPr>
      <w:rFonts w:asciiTheme="majorHAnsi" w:eastAsiaTheme="majorEastAsia" w:hAnsiTheme="majorHAnsi" w:cstheme="majorBidi"/>
      <w:b/>
      <w:bCs/>
      <w:sz w:val="48"/>
      <w:szCs w:val="48"/>
    </w:rPr>
  </w:style>
  <w:style w:type="paragraph" w:styleId="3">
    <w:name w:val="heading 3"/>
    <w:basedOn w:val="a0"/>
    <w:next w:val="a0"/>
    <w:link w:val="30"/>
    <w:uiPriority w:val="9"/>
    <w:unhideWhenUsed/>
    <w:qFormat/>
    <w:rsid w:val="00B0359C"/>
    <w:pPr>
      <w:keepNext/>
      <w:numPr>
        <w:ilvl w:val="2"/>
        <w:numId w:val="16"/>
      </w:numPr>
      <w:spacing w:line="720" w:lineRule="auto"/>
      <w:outlineLvl w:val="2"/>
    </w:pPr>
    <w:rPr>
      <w:rFonts w:asciiTheme="majorHAnsi" w:eastAsiaTheme="majorEastAsia" w:hAnsiTheme="majorHAnsi" w:cstheme="majorBidi"/>
      <w:b/>
      <w:bCs/>
      <w:sz w:val="36"/>
      <w:szCs w:val="36"/>
    </w:rPr>
  </w:style>
  <w:style w:type="paragraph" w:styleId="4">
    <w:name w:val="heading 4"/>
    <w:basedOn w:val="a0"/>
    <w:next w:val="a0"/>
    <w:link w:val="40"/>
    <w:uiPriority w:val="9"/>
    <w:unhideWhenUsed/>
    <w:qFormat/>
    <w:rsid w:val="00D839CC"/>
    <w:pPr>
      <w:keepNext/>
      <w:numPr>
        <w:ilvl w:val="3"/>
        <w:numId w:val="16"/>
      </w:numPr>
      <w:spacing w:line="720" w:lineRule="auto"/>
      <w:outlineLvl w:val="3"/>
    </w:pPr>
    <w:rPr>
      <w:rFonts w:asciiTheme="majorHAnsi" w:eastAsiaTheme="majorEastAsia" w:hAnsiTheme="majorHAnsi" w:cstheme="majorBidi"/>
      <w:sz w:val="36"/>
      <w:szCs w:val="36"/>
    </w:rPr>
  </w:style>
  <w:style w:type="paragraph" w:styleId="5">
    <w:name w:val="heading 5"/>
    <w:basedOn w:val="a0"/>
    <w:next w:val="a0"/>
    <w:link w:val="50"/>
    <w:uiPriority w:val="9"/>
    <w:semiHidden/>
    <w:unhideWhenUsed/>
    <w:qFormat/>
    <w:rsid w:val="00D839CC"/>
    <w:pPr>
      <w:keepNext/>
      <w:numPr>
        <w:ilvl w:val="4"/>
        <w:numId w:val="16"/>
      </w:numPr>
      <w:spacing w:line="720" w:lineRule="auto"/>
      <w:outlineLvl w:val="4"/>
    </w:pPr>
    <w:rPr>
      <w:rFonts w:asciiTheme="majorHAnsi" w:eastAsiaTheme="majorEastAsia" w:hAnsiTheme="majorHAnsi" w:cstheme="majorBidi"/>
      <w:b/>
      <w:bCs/>
      <w:sz w:val="36"/>
      <w:szCs w:val="36"/>
    </w:rPr>
  </w:style>
  <w:style w:type="paragraph" w:styleId="6">
    <w:name w:val="heading 6"/>
    <w:basedOn w:val="a0"/>
    <w:next w:val="a0"/>
    <w:link w:val="60"/>
    <w:uiPriority w:val="9"/>
    <w:unhideWhenUsed/>
    <w:qFormat/>
    <w:rsid w:val="00D839CC"/>
    <w:pPr>
      <w:keepNext/>
      <w:numPr>
        <w:ilvl w:val="5"/>
        <w:numId w:val="16"/>
      </w:numPr>
      <w:spacing w:line="720" w:lineRule="auto"/>
      <w:outlineLvl w:val="5"/>
    </w:pPr>
    <w:rPr>
      <w:rFonts w:asciiTheme="majorHAnsi" w:eastAsiaTheme="majorEastAsia" w:hAnsiTheme="majorHAnsi" w:cstheme="majorBidi"/>
      <w:sz w:val="36"/>
      <w:szCs w:val="36"/>
    </w:rPr>
  </w:style>
  <w:style w:type="paragraph" w:styleId="7">
    <w:name w:val="heading 7"/>
    <w:basedOn w:val="a0"/>
    <w:next w:val="a0"/>
    <w:link w:val="70"/>
    <w:uiPriority w:val="9"/>
    <w:semiHidden/>
    <w:unhideWhenUsed/>
    <w:qFormat/>
    <w:rsid w:val="00D839CC"/>
    <w:pPr>
      <w:keepNext/>
      <w:numPr>
        <w:ilvl w:val="6"/>
        <w:numId w:val="16"/>
      </w:numPr>
      <w:spacing w:line="720" w:lineRule="auto"/>
      <w:outlineLvl w:val="6"/>
    </w:pPr>
    <w:rPr>
      <w:rFonts w:asciiTheme="majorHAnsi" w:eastAsiaTheme="majorEastAsia" w:hAnsiTheme="majorHAnsi" w:cstheme="majorBidi"/>
      <w:b/>
      <w:bCs/>
      <w:sz w:val="36"/>
      <w:szCs w:val="36"/>
    </w:rPr>
  </w:style>
  <w:style w:type="paragraph" w:styleId="8">
    <w:name w:val="heading 8"/>
    <w:basedOn w:val="a0"/>
    <w:next w:val="a0"/>
    <w:link w:val="80"/>
    <w:uiPriority w:val="9"/>
    <w:semiHidden/>
    <w:unhideWhenUsed/>
    <w:qFormat/>
    <w:rsid w:val="00D839CC"/>
    <w:pPr>
      <w:keepNext/>
      <w:numPr>
        <w:ilvl w:val="7"/>
        <w:numId w:val="16"/>
      </w:numPr>
      <w:spacing w:line="720" w:lineRule="auto"/>
      <w:outlineLvl w:val="7"/>
    </w:pPr>
    <w:rPr>
      <w:rFonts w:asciiTheme="majorHAnsi" w:eastAsiaTheme="majorEastAsia" w:hAnsiTheme="majorHAnsi" w:cstheme="majorBidi"/>
      <w:sz w:val="36"/>
      <w:szCs w:val="36"/>
    </w:rPr>
  </w:style>
  <w:style w:type="paragraph" w:styleId="9">
    <w:name w:val="heading 9"/>
    <w:basedOn w:val="a0"/>
    <w:next w:val="a0"/>
    <w:link w:val="90"/>
    <w:uiPriority w:val="9"/>
    <w:semiHidden/>
    <w:unhideWhenUsed/>
    <w:qFormat/>
    <w:rsid w:val="00D839CC"/>
    <w:pPr>
      <w:keepNext/>
      <w:numPr>
        <w:ilvl w:val="8"/>
        <w:numId w:val="16"/>
      </w:numPr>
      <w:spacing w:line="720" w:lineRule="auto"/>
      <w:outlineLvl w:val="8"/>
    </w:pPr>
    <w:rPr>
      <w:rFonts w:asciiTheme="majorHAnsi" w:eastAsiaTheme="majorEastAsia" w:hAnsiTheme="majorHAnsi" w:cstheme="majorBidi"/>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0A16A2"/>
    <w:rPr>
      <w:rFonts w:asciiTheme="majorHAnsi" w:eastAsiaTheme="majorEastAsia" w:hAnsiTheme="majorHAnsi" w:cstheme="majorBidi"/>
      <w:b/>
      <w:bCs/>
      <w:kern w:val="52"/>
      <w:sz w:val="52"/>
      <w:szCs w:val="52"/>
    </w:rPr>
  </w:style>
  <w:style w:type="paragraph" w:styleId="a4">
    <w:name w:val="No Spacing"/>
    <w:link w:val="a5"/>
    <w:uiPriority w:val="1"/>
    <w:qFormat/>
    <w:rsid w:val="000A16A2"/>
    <w:rPr>
      <w:kern w:val="0"/>
      <w:sz w:val="22"/>
    </w:rPr>
  </w:style>
  <w:style w:type="character" w:customStyle="1" w:styleId="a5">
    <w:name w:val="無間距 字元"/>
    <w:basedOn w:val="a1"/>
    <w:link w:val="a4"/>
    <w:uiPriority w:val="1"/>
    <w:rsid w:val="000A16A2"/>
    <w:rPr>
      <w:kern w:val="0"/>
      <w:sz w:val="22"/>
    </w:rPr>
  </w:style>
  <w:style w:type="table" w:styleId="a6">
    <w:name w:val="Table Grid"/>
    <w:basedOn w:val="a2"/>
    <w:uiPriority w:val="39"/>
    <w:rsid w:val="006737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
    <w:name w:val="TOC Heading"/>
    <w:basedOn w:val="1"/>
    <w:next w:val="a0"/>
    <w:uiPriority w:val="39"/>
    <w:unhideWhenUsed/>
    <w:qFormat/>
    <w:rsid w:val="00673712"/>
    <w:pPr>
      <w:keepLines/>
      <w:widowControl/>
      <w:numPr>
        <w:numId w:val="2"/>
      </w:numPr>
      <w:spacing w:before="240" w:after="0" w:line="259" w:lineRule="auto"/>
      <w:outlineLvl w:val="9"/>
    </w:pPr>
    <w:rPr>
      <w:b w:val="0"/>
      <w:bCs w:val="0"/>
      <w:color w:val="2E74B5" w:themeColor="accent1" w:themeShade="BF"/>
      <w:kern w:val="0"/>
      <w:sz w:val="32"/>
      <w:szCs w:val="32"/>
    </w:rPr>
  </w:style>
  <w:style w:type="paragraph" w:styleId="11">
    <w:name w:val="toc 1"/>
    <w:basedOn w:val="a0"/>
    <w:next w:val="a0"/>
    <w:autoRedefine/>
    <w:uiPriority w:val="39"/>
    <w:unhideWhenUsed/>
    <w:rsid w:val="00673712"/>
  </w:style>
  <w:style w:type="character" w:styleId="a7">
    <w:name w:val="Hyperlink"/>
    <w:basedOn w:val="a1"/>
    <w:uiPriority w:val="99"/>
    <w:unhideWhenUsed/>
    <w:rsid w:val="00673712"/>
    <w:rPr>
      <w:color w:val="0563C1" w:themeColor="hyperlink"/>
      <w:u w:val="single"/>
    </w:rPr>
  </w:style>
  <w:style w:type="paragraph" w:styleId="a8">
    <w:name w:val="header"/>
    <w:basedOn w:val="a0"/>
    <w:link w:val="a9"/>
    <w:uiPriority w:val="99"/>
    <w:unhideWhenUsed/>
    <w:rsid w:val="00476E53"/>
    <w:pPr>
      <w:tabs>
        <w:tab w:val="center" w:pos="4153"/>
        <w:tab w:val="right" w:pos="8306"/>
      </w:tabs>
      <w:snapToGrid w:val="0"/>
    </w:pPr>
    <w:rPr>
      <w:sz w:val="20"/>
      <w:szCs w:val="20"/>
    </w:rPr>
  </w:style>
  <w:style w:type="character" w:customStyle="1" w:styleId="a9">
    <w:name w:val="頁首 字元"/>
    <w:basedOn w:val="a1"/>
    <w:link w:val="a8"/>
    <w:uiPriority w:val="99"/>
    <w:rsid w:val="00476E53"/>
    <w:rPr>
      <w:sz w:val="20"/>
      <w:szCs w:val="20"/>
    </w:rPr>
  </w:style>
  <w:style w:type="paragraph" w:styleId="aa">
    <w:name w:val="footer"/>
    <w:basedOn w:val="a0"/>
    <w:link w:val="ab"/>
    <w:uiPriority w:val="99"/>
    <w:unhideWhenUsed/>
    <w:rsid w:val="00476E53"/>
    <w:pPr>
      <w:tabs>
        <w:tab w:val="center" w:pos="4153"/>
        <w:tab w:val="right" w:pos="8306"/>
      </w:tabs>
      <w:snapToGrid w:val="0"/>
    </w:pPr>
    <w:rPr>
      <w:sz w:val="20"/>
      <w:szCs w:val="20"/>
    </w:rPr>
  </w:style>
  <w:style w:type="character" w:customStyle="1" w:styleId="ab">
    <w:name w:val="頁尾 字元"/>
    <w:basedOn w:val="a1"/>
    <w:link w:val="aa"/>
    <w:uiPriority w:val="99"/>
    <w:rsid w:val="00476E53"/>
    <w:rPr>
      <w:sz w:val="20"/>
      <w:szCs w:val="20"/>
    </w:rPr>
  </w:style>
  <w:style w:type="character" w:customStyle="1" w:styleId="20">
    <w:name w:val="標題 2 字元"/>
    <w:basedOn w:val="a1"/>
    <w:link w:val="2"/>
    <w:uiPriority w:val="9"/>
    <w:rsid w:val="005A2DBE"/>
    <w:rPr>
      <w:rFonts w:asciiTheme="majorHAnsi" w:eastAsiaTheme="majorEastAsia" w:hAnsiTheme="majorHAnsi" w:cstheme="majorBidi"/>
      <w:b/>
      <w:bCs/>
      <w:sz w:val="48"/>
      <w:szCs w:val="48"/>
    </w:rPr>
  </w:style>
  <w:style w:type="character" w:customStyle="1" w:styleId="30">
    <w:name w:val="標題 3 字元"/>
    <w:basedOn w:val="a1"/>
    <w:link w:val="3"/>
    <w:uiPriority w:val="9"/>
    <w:rsid w:val="00B0359C"/>
    <w:rPr>
      <w:rFonts w:asciiTheme="majorHAnsi" w:eastAsiaTheme="majorEastAsia" w:hAnsiTheme="majorHAnsi" w:cstheme="majorBidi"/>
      <w:b/>
      <w:bCs/>
      <w:sz w:val="36"/>
      <w:szCs w:val="36"/>
    </w:rPr>
  </w:style>
  <w:style w:type="paragraph" w:styleId="ac">
    <w:name w:val="List Paragraph"/>
    <w:basedOn w:val="a0"/>
    <w:uiPriority w:val="34"/>
    <w:qFormat/>
    <w:rsid w:val="00EC64A4"/>
    <w:pPr>
      <w:ind w:leftChars="200" w:left="480"/>
    </w:pPr>
  </w:style>
  <w:style w:type="paragraph" w:styleId="21">
    <w:name w:val="toc 2"/>
    <w:basedOn w:val="a0"/>
    <w:next w:val="a0"/>
    <w:autoRedefine/>
    <w:uiPriority w:val="39"/>
    <w:unhideWhenUsed/>
    <w:rsid w:val="00B45D9E"/>
    <w:pPr>
      <w:ind w:leftChars="200" w:left="480"/>
    </w:pPr>
  </w:style>
  <w:style w:type="paragraph" w:styleId="31">
    <w:name w:val="toc 3"/>
    <w:basedOn w:val="a0"/>
    <w:next w:val="a0"/>
    <w:autoRedefine/>
    <w:uiPriority w:val="39"/>
    <w:unhideWhenUsed/>
    <w:rsid w:val="00B45D9E"/>
    <w:pPr>
      <w:ind w:leftChars="400" w:left="960"/>
    </w:pPr>
  </w:style>
  <w:style w:type="paragraph" w:styleId="ad">
    <w:name w:val="caption"/>
    <w:basedOn w:val="a0"/>
    <w:next w:val="a0"/>
    <w:uiPriority w:val="35"/>
    <w:unhideWhenUsed/>
    <w:qFormat/>
    <w:rsid w:val="00D839CC"/>
    <w:rPr>
      <w:sz w:val="20"/>
      <w:szCs w:val="20"/>
    </w:rPr>
  </w:style>
  <w:style w:type="character" w:customStyle="1" w:styleId="40">
    <w:name w:val="標題 4 字元"/>
    <w:basedOn w:val="a1"/>
    <w:link w:val="4"/>
    <w:uiPriority w:val="9"/>
    <w:rsid w:val="00D839CC"/>
    <w:rPr>
      <w:rFonts w:asciiTheme="majorHAnsi" w:eastAsiaTheme="majorEastAsia" w:hAnsiTheme="majorHAnsi" w:cstheme="majorBidi"/>
      <w:sz w:val="36"/>
      <w:szCs w:val="36"/>
    </w:rPr>
  </w:style>
  <w:style w:type="character" w:customStyle="1" w:styleId="50">
    <w:name w:val="標題 5 字元"/>
    <w:basedOn w:val="a1"/>
    <w:link w:val="5"/>
    <w:uiPriority w:val="9"/>
    <w:semiHidden/>
    <w:rsid w:val="00D839CC"/>
    <w:rPr>
      <w:rFonts w:asciiTheme="majorHAnsi" w:eastAsiaTheme="majorEastAsia" w:hAnsiTheme="majorHAnsi" w:cstheme="majorBidi"/>
      <w:b/>
      <w:bCs/>
      <w:sz w:val="36"/>
      <w:szCs w:val="36"/>
    </w:rPr>
  </w:style>
  <w:style w:type="character" w:customStyle="1" w:styleId="60">
    <w:name w:val="標題 6 字元"/>
    <w:basedOn w:val="a1"/>
    <w:link w:val="6"/>
    <w:uiPriority w:val="9"/>
    <w:rsid w:val="00D839CC"/>
    <w:rPr>
      <w:rFonts w:asciiTheme="majorHAnsi" w:eastAsiaTheme="majorEastAsia" w:hAnsiTheme="majorHAnsi" w:cstheme="majorBidi"/>
      <w:sz w:val="36"/>
      <w:szCs w:val="36"/>
    </w:rPr>
  </w:style>
  <w:style w:type="character" w:customStyle="1" w:styleId="70">
    <w:name w:val="標題 7 字元"/>
    <w:basedOn w:val="a1"/>
    <w:link w:val="7"/>
    <w:uiPriority w:val="9"/>
    <w:semiHidden/>
    <w:rsid w:val="00D839CC"/>
    <w:rPr>
      <w:rFonts w:asciiTheme="majorHAnsi" w:eastAsiaTheme="majorEastAsia" w:hAnsiTheme="majorHAnsi" w:cstheme="majorBidi"/>
      <w:b/>
      <w:bCs/>
      <w:sz w:val="36"/>
      <w:szCs w:val="36"/>
    </w:rPr>
  </w:style>
  <w:style w:type="character" w:customStyle="1" w:styleId="80">
    <w:name w:val="標題 8 字元"/>
    <w:basedOn w:val="a1"/>
    <w:link w:val="8"/>
    <w:uiPriority w:val="9"/>
    <w:semiHidden/>
    <w:rsid w:val="00D839CC"/>
    <w:rPr>
      <w:rFonts w:asciiTheme="majorHAnsi" w:eastAsiaTheme="majorEastAsia" w:hAnsiTheme="majorHAnsi" w:cstheme="majorBidi"/>
      <w:sz w:val="36"/>
      <w:szCs w:val="36"/>
    </w:rPr>
  </w:style>
  <w:style w:type="character" w:customStyle="1" w:styleId="90">
    <w:name w:val="標題 9 字元"/>
    <w:basedOn w:val="a1"/>
    <w:link w:val="9"/>
    <w:uiPriority w:val="9"/>
    <w:semiHidden/>
    <w:rsid w:val="00D839CC"/>
    <w:rPr>
      <w:rFonts w:asciiTheme="majorHAnsi" w:eastAsiaTheme="majorEastAsia" w:hAnsiTheme="majorHAnsi" w:cstheme="majorBidi"/>
      <w:sz w:val="36"/>
      <w:szCs w:val="36"/>
    </w:rPr>
  </w:style>
  <w:style w:type="paragraph" w:styleId="ae">
    <w:name w:val="Revision"/>
    <w:hidden/>
    <w:uiPriority w:val="99"/>
    <w:semiHidden/>
    <w:rsid w:val="00907B30"/>
  </w:style>
  <w:style w:type="paragraph" w:styleId="af">
    <w:name w:val="Balloon Text"/>
    <w:basedOn w:val="a0"/>
    <w:link w:val="af0"/>
    <w:uiPriority w:val="99"/>
    <w:semiHidden/>
    <w:unhideWhenUsed/>
    <w:rsid w:val="00907B30"/>
    <w:rPr>
      <w:rFonts w:asciiTheme="majorHAnsi" w:eastAsiaTheme="majorEastAsia" w:hAnsiTheme="majorHAnsi" w:cstheme="majorBidi"/>
      <w:sz w:val="18"/>
      <w:szCs w:val="18"/>
    </w:rPr>
  </w:style>
  <w:style w:type="character" w:customStyle="1" w:styleId="af0">
    <w:name w:val="註解方塊文字 字元"/>
    <w:basedOn w:val="a1"/>
    <w:link w:val="af"/>
    <w:uiPriority w:val="99"/>
    <w:semiHidden/>
    <w:rsid w:val="00907B30"/>
    <w:rPr>
      <w:rFonts w:asciiTheme="majorHAnsi" w:eastAsiaTheme="majorEastAsia" w:hAnsiTheme="majorHAnsi" w:cstheme="majorBidi"/>
      <w:sz w:val="18"/>
      <w:szCs w:val="18"/>
    </w:rPr>
  </w:style>
  <w:style w:type="character" w:styleId="af1">
    <w:name w:val="FollowedHyperlink"/>
    <w:basedOn w:val="a1"/>
    <w:uiPriority w:val="99"/>
    <w:semiHidden/>
    <w:unhideWhenUsed/>
    <w:rsid w:val="00271E5B"/>
    <w:rPr>
      <w:color w:val="954F72" w:themeColor="followedHyperlink"/>
      <w:u w:val="single"/>
    </w:rPr>
  </w:style>
  <w:style w:type="character" w:styleId="af2">
    <w:name w:val="Intense Emphasis"/>
    <w:basedOn w:val="a1"/>
    <w:uiPriority w:val="21"/>
    <w:qFormat/>
    <w:rsid w:val="00372C42"/>
    <w:rPr>
      <w:i/>
      <w:iCs/>
      <w:color w:val="5B9BD5" w:themeColor="accent1"/>
    </w:rPr>
  </w:style>
  <w:style w:type="character" w:styleId="af3">
    <w:name w:val="annotation reference"/>
    <w:basedOn w:val="a1"/>
    <w:uiPriority w:val="99"/>
    <w:semiHidden/>
    <w:unhideWhenUsed/>
    <w:rsid w:val="009D5D50"/>
    <w:rPr>
      <w:sz w:val="18"/>
      <w:szCs w:val="18"/>
    </w:rPr>
  </w:style>
  <w:style w:type="paragraph" w:styleId="af4">
    <w:name w:val="annotation text"/>
    <w:basedOn w:val="a0"/>
    <w:link w:val="af5"/>
    <w:uiPriority w:val="99"/>
    <w:unhideWhenUsed/>
    <w:rsid w:val="009D5D50"/>
  </w:style>
  <w:style w:type="character" w:customStyle="1" w:styleId="af5">
    <w:name w:val="註解文字 字元"/>
    <w:basedOn w:val="a1"/>
    <w:link w:val="af4"/>
    <w:uiPriority w:val="99"/>
    <w:rsid w:val="009D5D50"/>
  </w:style>
  <w:style w:type="paragraph" w:styleId="af6">
    <w:name w:val="annotation subject"/>
    <w:basedOn w:val="af4"/>
    <w:next w:val="af4"/>
    <w:link w:val="af7"/>
    <w:uiPriority w:val="99"/>
    <w:semiHidden/>
    <w:unhideWhenUsed/>
    <w:rsid w:val="009D5D50"/>
    <w:rPr>
      <w:b/>
      <w:bCs/>
    </w:rPr>
  </w:style>
  <w:style w:type="character" w:customStyle="1" w:styleId="af7">
    <w:name w:val="註解主旨 字元"/>
    <w:basedOn w:val="af5"/>
    <w:link w:val="af6"/>
    <w:uiPriority w:val="99"/>
    <w:semiHidden/>
    <w:rsid w:val="009D5D50"/>
    <w:rPr>
      <w:b/>
      <w:bCs/>
    </w:rPr>
  </w:style>
  <w:style w:type="character" w:styleId="af8">
    <w:name w:val="Placeholder Text"/>
    <w:basedOn w:val="a1"/>
    <w:uiPriority w:val="99"/>
    <w:semiHidden/>
    <w:rsid w:val="00B128A2"/>
    <w:rPr>
      <w:color w:val="808080"/>
    </w:rPr>
  </w:style>
  <w:style w:type="paragraph" w:styleId="HTML">
    <w:name w:val="HTML Preformatted"/>
    <w:basedOn w:val="a0"/>
    <w:link w:val="HTML0"/>
    <w:uiPriority w:val="99"/>
    <w:semiHidden/>
    <w:unhideWhenUsed/>
    <w:rsid w:val="00B46BF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0">
    <w:name w:val="HTML 預設格式 字元"/>
    <w:basedOn w:val="a1"/>
    <w:link w:val="HTML"/>
    <w:uiPriority w:val="99"/>
    <w:semiHidden/>
    <w:rsid w:val="00B46BF7"/>
    <w:rPr>
      <w:rFonts w:ascii="細明體" w:eastAsia="細明體" w:hAnsi="細明體" w:cs="細明體"/>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922815">
      <w:bodyDiv w:val="1"/>
      <w:marLeft w:val="0"/>
      <w:marRight w:val="0"/>
      <w:marTop w:val="0"/>
      <w:marBottom w:val="0"/>
      <w:divBdr>
        <w:top w:val="none" w:sz="0" w:space="0" w:color="auto"/>
        <w:left w:val="none" w:sz="0" w:space="0" w:color="auto"/>
        <w:bottom w:val="none" w:sz="0" w:space="0" w:color="auto"/>
        <w:right w:val="none" w:sz="0" w:space="0" w:color="auto"/>
      </w:divBdr>
    </w:div>
    <w:div w:id="469632104">
      <w:bodyDiv w:val="1"/>
      <w:marLeft w:val="0"/>
      <w:marRight w:val="0"/>
      <w:marTop w:val="0"/>
      <w:marBottom w:val="0"/>
      <w:divBdr>
        <w:top w:val="none" w:sz="0" w:space="0" w:color="auto"/>
        <w:left w:val="none" w:sz="0" w:space="0" w:color="auto"/>
        <w:bottom w:val="none" w:sz="0" w:space="0" w:color="auto"/>
        <w:right w:val="none" w:sz="0" w:space="0" w:color="auto"/>
      </w:divBdr>
    </w:div>
    <w:div w:id="577251964">
      <w:bodyDiv w:val="1"/>
      <w:marLeft w:val="0"/>
      <w:marRight w:val="0"/>
      <w:marTop w:val="0"/>
      <w:marBottom w:val="0"/>
      <w:divBdr>
        <w:top w:val="none" w:sz="0" w:space="0" w:color="auto"/>
        <w:left w:val="none" w:sz="0" w:space="0" w:color="auto"/>
        <w:bottom w:val="none" w:sz="0" w:space="0" w:color="auto"/>
        <w:right w:val="none" w:sz="0" w:space="0" w:color="auto"/>
      </w:divBdr>
    </w:div>
    <w:div w:id="697127700">
      <w:bodyDiv w:val="1"/>
      <w:marLeft w:val="0"/>
      <w:marRight w:val="0"/>
      <w:marTop w:val="0"/>
      <w:marBottom w:val="0"/>
      <w:divBdr>
        <w:top w:val="none" w:sz="0" w:space="0" w:color="auto"/>
        <w:left w:val="none" w:sz="0" w:space="0" w:color="auto"/>
        <w:bottom w:val="none" w:sz="0" w:space="0" w:color="auto"/>
        <w:right w:val="none" w:sz="0" w:space="0" w:color="auto"/>
      </w:divBdr>
    </w:div>
    <w:div w:id="849636618">
      <w:bodyDiv w:val="1"/>
      <w:marLeft w:val="0"/>
      <w:marRight w:val="0"/>
      <w:marTop w:val="0"/>
      <w:marBottom w:val="0"/>
      <w:divBdr>
        <w:top w:val="none" w:sz="0" w:space="0" w:color="auto"/>
        <w:left w:val="none" w:sz="0" w:space="0" w:color="auto"/>
        <w:bottom w:val="none" w:sz="0" w:space="0" w:color="auto"/>
        <w:right w:val="none" w:sz="0" w:space="0" w:color="auto"/>
      </w:divBdr>
    </w:div>
    <w:div w:id="849950085">
      <w:bodyDiv w:val="1"/>
      <w:marLeft w:val="0"/>
      <w:marRight w:val="0"/>
      <w:marTop w:val="0"/>
      <w:marBottom w:val="0"/>
      <w:divBdr>
        <w:top w:val="none" w:sz="0" w:space="0" w:color="auto"/>
        <w:left w:val="none" w:sz="0" w:space="0" w:color="auto"/>
        <w:bottom w:val="none" w:sz="0" w:space="0" w:color="auto"/>
        <w:right w:val="none" w:sz="0" w:space="0" w:color="auto"/>
      </w:divBdr>
    </w:div>
    <w:div w:id="952398629">
      <w:bodyDiv w:val="1"/>
      <w:marLeft w:val="0"/>
      <w:marRight w:val="0"/>
      <w:marTop w:val="0"/>
      <w:marBottom w:val="0"/>
      <w:divBdr>
        <w:top w:val="none" w:sz="0" w:space="0" w:color="auto"/>
        <w:left w:val="none" w:sz="0" w:space="0" w:color="auto"/>
        <w:bottom w:val="none" w:sz="0" w:space="0" w:color="auto"/>
        <w:right w:val="none" w:sz="0" w:space="0" w:color="auto"/>
      </w:divBdr>
    </w:div>
    <w:div w:id="1010790732">
      <w:bodyDiv w:val="1"/>
      <w:marLeft w:val="0"/>
      <w:marRight w:val="0"/>
      <w:marTop w:val="0"/>
      <w:marBottom w:val="0"/>
      <w:divBdr>
        <w:top w:val="none" w:sz="0" w:space="0" w:color="auto"/>
        <w:left w:val="none" w:sz="0" w:space="0" w:color="auto"/>
        <w:bottom w:val="none" w:sz="0" w:space="0" w:color="auto"/>
        <w:right w:val="none" w:sz="0" w:space="0" w:color="auto"/>
      </w:divBdr>
    </w:div>
    <w:div w:id="1055274032">
      <w:bodyDiv w:val="1"/>
      <w:marLeft w:val="0"/>
      <w:marRight w:val="0"/>
      <w:marTop w:val="0"/>
      <w:marBottom w:val="0"/>
      <w:divBdr>
        <w:top w:val="none" w:sz="0" w:space="0" w:color="auto"/>
        <w:left w:val="none" w:sz="0" w:space="0" w:color="auto"/>
        <w:bottom w:val="none" w:sz="0" w:space="0" w:color="auto"/>
        <w:right w:val="none" w:sz="0" w:space="0" w:color="auto"/>
      </w:divBdr>
    </w:div>
    <w:div w:id="1100681328">
      <w:bodyDiv w:val="1"/>
      <w:marLeft w:val="0"/>
      <w:marRight w:val="0"/>
      <w:marTop w:val="0"/>
      <w:marBottom w:val="0"/>
      <w:divBdr>
        <w:top w:val="none" w:sz="0" w:space="0" w:color="auto"/>
        <w:left w:val="none" w:sz="0" w:space="0" w:color="auto"/>
        <w:bottom w:val="none" w:sz="0" w:space="0" w:color="auto"/>
        <w:right w:val="none" w:sz="0" w:space="0" w:color="auto"/>
      </w:divBdr>
    </w:div>
    <w:div w:id="1195918960">
      <w:bodyDiv w:val="1"/>
      <w:marLeft w:val="0"/>
      <w:marRight w:val="0"/>
      <w:marTop w:val="0"/>
      <w:marBottom w:val="0"/>
      <w:divBdr>
        <w:top w:val="none" w:sz="0" w:space="0" w:color="auto"/>
        <w:left w:val="none" w:sz="0" w:space="0" w:color="auto"/>
        <w:bottom w:val="none" w:sz="0" w:space="0" w:color="auto"/>
        <w:right w:val="none" w:sz="0" w:space="0" w:color="auto"/>
      </w:divBdr>
    </w:div>
    <w:div w:id="1345209538">
      <w:bodyDiv w:val="1"/>
      <w:marLeft w:val="0"/>
      <w:marRight w:val="0"/>
      <w:marTop w:val="0"/>
      <w:marBottom w:val="0"/>
      <w:divBdr>
        <w:top w:val="none" w:sz="0" w:space="0" w:color="auto"/>
        <w:left w:val="none" w:sz="0" w:space="0" w:color="auto"/>
        <w:bottom w:val="none" w:sz="0" w:space="0" w:color="auto"/>
        <w:right w:val="none" w:sz="0" w:space="0" w:color="auto"/>
      </w:divBdr>
    </w:div>
    <w:div w:id="1692873364">
      <w:bodyDiv w:val="1"/>
      <w:marLeft w:val="0"/>
      <w:marRight w:val="0"/>
      <w:marTop w:val="0"/>
      <w:marBottom w:val="0"/>
      <w:divBdr>
        <w:top w:val="none" w:sz="0" w:space="0" w:color="auto"/>
        <w:left w:val="none" w:sz="0" w:space="0" w:color="auto"/>
        <w:bottom w:val="none" w:sz="0" w:space="0" w:color="auto"/>
        <w:right w:val="none" w:sz="0" w:space="0" w:color="auto"/>
      </w:divBdr>
    </w:div>
    <w:div w:id="1839689778">
      <w:bodyDiv w:val="1"/>
      <w:marLeft w:val="0"/>
      <w:marRight w:val="0"/>
      <w:marTop w:val="0"/>
      <w:marBottom w:val="0"/>
      <w:divBdr>
        <w:top w:val="none" w:sz="0" w:space="0" w:color="auto"/>
        <w:left w:val="none" w:sz="0" w:space="0" w:color="auto"/>
        <w:bottom w:val="none" w:sz="0" w:space="0" w:color="auto"/>
        <w:right w:val="none" w:sz="0" w:space="0" w:color="auto"/>
      </w:divBdr>
    </w:div>
    <w:div w:id="1846242354">
      <w:bodyDiv w:val="1"/>
      <w:marLeft w:val="0"/>
      <w:marRight w:val="0"/>
      <w:marTop w:val="0"/>
      <w:marBottom w:val="0"/>
      <w:divBdr>
        <w:top w:val="none" w:sz="0" w:space="0" w:color="auto"/>
        <w:left w:val="none" w:sz="0" w:space="0" w:color="auto"/>
        <w:bottom w:val="none" w:sz="0" w:space="0" w:color="auto"/>
        <w:right w:val="none" w:sz="0" w:space="0" w:color="auto"/>
      </w:divBdr>
    </w:div>
    <w:div w:id="1939867905">
      <w:bodyDiv w:val="1"/>
      <w:marLeft w:val="0"/>
      <w:marRight w:val="0"/>
      <w:marTop w:val="0"/>
      <w:marBottom w:val="0"/>
      <w:divBdr>
        <w:top w:val="none" w:sz="0" w:space="0" w:color="auto"/>
        <w:left w:val="none" w:sz="0" w:space="0" w:color="auto"/>
        <w:bottom w:val="none" w:sz="0" w:space="0" w:color="auto"/>
        <w:right w:val="none" w:sz="0" w:space="0" w:color="auto"/>
      </w:divBdr>
    </w:div>
    <w:div w:id="1949893515">
      <w:bodyDiv w:val="1"/>
      <w:marLeft w:val="0"/>
      <w:marRight w:val="0"/>
      <w:marTop w:val="0"/>
      <w:marBottom w:val="0"/>
      <w:divBdr>
        <w:top w:val="none" w:sz="0" w:space="0" w:color="auto"/>
        <w:left w:val="none" w:sz="0" w:space="0" w:color="auto"/>
        <w:bottom w:val="none" w:sz="0" w:space="0" w:color="auto"/>
        <w:right w:val="none" w:sz="0" w:space="0" w:color="auto"/>
      </w:divBdr>
      <w:divsChild>
        <w:div w:id="425269533">
          <w:marLeft w:val="547"/>
          <w:marRight w:val="0"/>
          <w:marTop w:val="96"/>
          <w:marBottom w:val="0"/>
          <w:divBdr>
            <w:top w:val="none" w:sz="0" w:space="0" w:color="auto"/>
            <w:left w:val="none" w:sz="0" w:space="0" w:color="auto"/>
            <w:bottom w:val="none" w:sz="0" w:space="0" w:color="auto"/>
            <w:right w:val="none" w:sz="0" w:space="0" w:color="auto"/>
          </w:divBdr>
        </w:div>
      </w:divsChild>
    </w:div>
    <w:div w:id="2144686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78.png"/><Relationship Id="rId196" Type="http://schemas.openxmlformats.org/officeDocument/2006/relationships/hyperlink" Target="https://wps.pearsoned.com/ecs_kurose_compnetw_6/216/55463/14198700.cw/index.html" TargetMode="External"/><Relationship Id="rId200" Type="http://schemas.microsoft.com/office/2011/relationships/people" Target="people.xml"/><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comments" Target="comments.xml"/><Relationship Id="rId32" Type="http://schemas.openxmlformats.org/officeDocument/2006/relationships/image" Target="media/image22.jpeg"/><Relationship Id="rId37" Type="http://schemas.openxmlformats.org/officeDocument/2006/relationships/image" Target="media/image27.png"/><Relationship Id="rId53" Type="http://schemas.openxmlformats.org/officeDocument/2006/relationships/image" Target="media/image43.jpeg"/><Relationship Id="rId58" Type="http://schemas.openxmlformats.org/officeDocument/2006/relationships/image" Target="media/image48.png"/><Relationship Id="rId74" Type="http://schemas.openxmlformats.org/officeDocument/2006/relationships/image" Target="media/image64.jpe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9.png"/><Relationship Id="rId165" Type="http://schemas.openxmlformats.org/officeDocument/2006/relationships/image" Target="media/image154.png"/><Relationship Id="rId181" Type="http://schemas.openxmlformats.org/officeDocument/2006/relationships/image" Target="media/image168.png"/><Relationship Id="rId186" Type="http://schemas.openxmlformats.org/officeDocument/2006/relationships/image" Target="media/image173.png"/><Relationship Id="rId22" Type="http://schemas.openxmlformats.org/officeDocument/2006/relationships/image" Target="media/image12.pn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gif"/><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image" Target="media/image164.png"/><Relationship Id="rId192" Type="http://schemas.openxmlformats.org/officeDocument/2006/relationships/image" Target="media/image179.png"/><Relationship Id="rId197" Type="http://schemas.openxmlformats.org/officeDocument/2006/relationships/hyperlink" Target="https://sls.weco.net/CollectiveNote20/Network" TargetMode="External"/><Relationship Id="rId201" Type="http://schemas.openxmlformats.org/officeDocument/2006/relationships/theme" Target="theme/theme1.xml"/><Relationship Id="rId12" Type="http://schemas.microsoft.com/office/2011/relationships/commentsExtended" Target="commentsExtended.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gif"/><Relationship Id="rId129" Type="http://schemas.openxmlformats.org/officeDocument/2006/relationships/image" Target="media/image118.png"/><Relationship Id="rId54" Type="http://schemas.openxmlformats.org/officeDocument/2006/relationships/image" Target="media/image44.png"/><Relationship Id="rId70" Type="http://schemas.openxmlformats.org/officeDocument/2006/relationships/image" Target="media/image60.jpeg"/><Relationship Id="rId75" Type="http://schemas.openxmlformats.org/officeDocument/2006/relationships/image" Target="media/image65.jpe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jpeg"/><Relationship Id="rId166" Type="http://schemas.openxmlformats.org/officeDocument/2006/relationships/image" Target="media/image155.png"/><Relationship Id="rId182" Type="http://schemas.openxmlformats.org/officeDocument/2006/relationships/image" Target="media/image169.png"/><Relationship Id="rId187" Type="http://schemas.openxmlformats.org/officeDocument/2006/relationships/image" Target="media/image17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5.png"/><Relationship Id="rId198" Type="http://schemas.openxmlformats.org/officeDocument/2006/relationships/footer" Target="footer1.xml"/><Relationship Id="rId172" Type="http://schemas.openxmlformats.org/officeDocument/2006/relationships/image" Target="media/image161.png"/><Relationship Id="rId193" Type="http://schemas.openxmlformats.org/officeDocument/2006/relationships/image" Target="media/image180.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jpe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www.youtube.com/watch?v=HCTl3UJ9FlE" TargetMode="External"/><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5.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1.png"/><Relationship Id="rId162" Type="http://schemas.openxmlformats.org/officeDocument/2006/relationships/image" Target="media/image151.png"/><Relationship Id="rId183" Type="http://schemas.openxmlformats.org/officeDocument/2006/relationships/image" Target="media/image170.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6.png"/><Relationship Id="rId61" Type="http://schemas.openxmlformats.org/officeDocument/2006/relationships/image" Target="media/image51.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1.png"/><Relationship Id="rId199"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jpe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jpe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emf"/><Relationship Id="rId179" Type="http://schemas.openxmlformats.org/officeDocument/2006/relationships/image" Target="media/image167.emf"/><Relationship Id="rId195" Type="http://schemas.openxmlformats.org/officeDocument/2006/relationships/hyperlink" Target="https://www.cs.umd.edu/~shankar/417-F01/" TargetMode="External"/><Relationship Id="rId190" Type="http://schemas.openxmlformats.org/officeDocument/2006/relationships/image" Target="media/image177.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jpeg"/><Relationship Id="rId73" Type="http://schemas.openxmlformats.org/officeDocument/2006/relationships/image" Target="media/image63.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2.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oleObject" Target="embeddings/oleObject2.bin"/><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1.jpe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oleObject" Target="embeddings/oleObject1.bin"/></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document show the technique about gateway for project – GW7557</Abstract>
  <CompanyAddress/>
  <CompanyPhone/>
  <CompanyFax/>
  <CompanyEmail>yintao_ling@compalbn.com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4EEB332-F4D5-4BE8-B144-F4D298325B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6610</TotalTime>
  <Pages>163</Pages>
  <Words>27137</Words>
  <Characters>154682</Characters>
  <Application>Microsoft Office Word</Application>
  <DocSecurity>0</DocSecurity>
  <Lines>1289</Lines>
  <Paragraphs>362</Paragraphs>
  <ScaleCrop>false</ScaleCrop>
  <Company>CBN</Company>
  <LinksUpToDate>false</LinksUpToDate>
  <CharactersWithSpaces>181457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Software Technique Document</dc:subject>
  <dc:creator>Yintao Ling</dc:creator>
  <cp:keywords/>
  <dc:description/>
  <cp:lastModifiedBy>yintao_ling</cp:lastModifiedBy>
  <cp:revision>346</cp:revision>
  <dcterms:created xsi:type="dcterms:W3CDTF">2020-04-26T01:24:00Z</dcterms:created>
  <dcterms:modified xsi:type="dcterms:W3CDTF">2020-11-06T02:07:00Z</dcterms:modified>
</cp:coreProperties>
</file>